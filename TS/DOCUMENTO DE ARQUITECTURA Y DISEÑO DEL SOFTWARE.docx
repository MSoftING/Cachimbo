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384782" w14:textId="77777777" w:rsidR="00A43306" w:rsidRPr="00E43785" w:rsidRDefault="00A43306" w:rsidP="00986022">
      <w:pPr>
        <w:jc w:val="right"/>
        <w:rPr>
          <w:rStyle w:val="nfasisintenso"/>
        </w:rPr>
      </w:pPr>
    </w:p>
    <w:p w14:paraId="5B546ED8" w14:textId="77777777" w:rsidR="00A43306" w:rsidRDefault="00A43306" w:rsidP="00986022">
      <w:pPr>
        <w:jc w:val="right"/>
        <w:rPr>
          <w:rFonts w:ascii="Arial" w:hAnsi="Arial" w:cs="Arial"/>
          <w:b/>
          <w:bCs/>
          <w:sz w:val="36"/>
          <w:szCs w:val="36"/>
        </w:rPr>
      </w:pPr>
    </w:p>
    <w:p w14:paraId="505E7B74" w14:textId="77777777" w:rsidR="00A43306" w:rsidRDefault="00A43306" w:rsidP="00986022">
      <w:pPr>
        <w:jc w:val="right"/>
        <w:rPr>
          <w:rFonts w:ascii="Arial" w:hAnsi="Arial" w:cs="Arial"/>
          <w:b/>
          <w:bCs/>
          <w:sz w:val="36"/>
          <w:szCs w:val="36"/>
        </w:rPr>
      </w:pPr>
    </w:p>
    <w:p w14:paraId="11D671E5" w14:textId="77777777" w:rsidR="00A43306" w:rsidRDefault="00A43306" w:rsidP="00986022">
      <w:pPr>
        <w:jc w:val="right"/>
        <w:rPr>
          <w:rFonts w:ascii="Arial" w:hAnsi="Arial" w:cs="Arial"/>
          <w:b/>
          <w:bCs/>
          <w:sz w:val="36"/>
          <w:szCs w:val="36"/>
        </w:rPr>
      </w:pPr>
    </w:p>
    <w:p w14:paraId="16BE68E2" w14:textId="77777777" w:rsidR="00A43306" w:rsidRDefault="00A43306" w:rsidP="00986022">
      <w:pPr>
        <w:jc w:val="right"/>
        <w:rPr>
          <w:rFonts w:ascii="Arial" w:hAnsi="Arial" w:cs="Arial"/>
          <w:b/>
          <w:bCs/>
          <w:sz w:val="36"/>
          <w:szCs w:val="36"/>
        </w:rPr>
      </w:pPr>
    </w:p>
    <w:p w14:paraId="6CF7BC1F" w14:textId="5B3305D7" w:rsidR="00A43306" w:rsidRDefault="00A43306" w:rsidP="00986022">
      <w:pPr>
        <w:jc w:val="right"/>
        <w:rPr>
          <w:rFonts w:ascii="Arial" w:hAnsi="Arial" w:cs="Arial"/>
          <w:b/>
          <w:bCs/>
          <w:sz w:val="36"/>
          <w:szCs w:val="36"/>
        </w:rPr>
      </w:pPr>
    </w:p>
    <w:p w14:paraId="4F73FF31" w14:textId="77777777" w:rsidR="00A43306" w:rsidRDefault="00A43306" w:rsidP="00986022">
      <w:pPr>
        <w:jc w:val="right"/>
        <w:rPr>
          <w:rFonts w:ascii="Arial" w:hAnsi="Arial" w:cs="Arial"/>
          <w:b/>
          <w:bCs/>
          <w:sz w:val="36"/>
          <w:szCs w:val="36"/>
        </w:rPr>
      </w:pPr>
    </w:p>
    <w:p w14:paraId="462381B0" w14:textId="685D1E61" w:rsidR="00A43306" w:rsidRDefault="00986022" w:rsidP="00986022">
      <w:pPr>
        <w:jc w:val="right"/>
        <w:rPr>
          <w:rFonts w:ascii="Arial" w:hAnsi="Arial" w:cs="Arial"/>
          <w:b/>
          <w:bCs/>
          <w:sz w:val="36"/>
          <w:szCs w:val="36"/>
        </w:rPr>
      </w:pPr>
      <w:r w:rsidRPr="00A43306">
        <w:rPr>
          <w:rFonts w:ascii="Arial" w:hAnsi="Arial" w:cs="Arial"/>
          <w:b/>
          <w:bCs/>
          <w:sz w:val="36"/>
          <w:szCs w:val="36"/>
        </w:rPr>
        <w:t>DOCUMENTO DE ARQUITECTURA Y DISEÑO DEL SOFTWARE</w:t>
      </w:r>
    </w:p>
    <w:p w14:paraId="57634EC5" w14:textId="77777777" w:rsidR="00A43306" w:rsidRDefault="00A43306">
      <w:pPr>
        <w:rPr>
          <w:rFonts w:ascii="Arial" w:hAnsi="Arial" w:cs="Arial"/>
          <w:b/>
          <w:bCs/>
          <w:sz w:val="36"/>
          <w:szCs w:val="36"/>
        </w:rPr>
      </w:pPr>
      <w:r>
        <w:rPr>
          <w:rFonts w:ascii="Arial" w:hAnsi="Arial" w:cs="Arial"/>
          <w:b/>
          <w:bCs/>
          <w:sz w:val="36"/>
          <w:szCs w:val="36"/>
        </w:rPr>
        <w:br w:type="page"/>
      </w:r>
    </w:p>
    <w:p w14:paraId="2D95D6C5" w14:textId="0D1B1168" w:rsidR="00A43306" w:rsidRPr="000621C4" w:rsidRDefault="00586F09" w:rsidP="00586F09">
      <w:pPr>
        <w:pStyle w:val="Prrafodelista"/>
        <w:numPr>
          <w:ilvl w:val="1"/>
          <w:numId w:val="34"/>
        </w:numPr>
        <w:jc w:val="both"/>
        <w:rPr>
          <w:rFonts w:ascii="Arial" w:hAnsi="Arial" w:cs="Arial"/>
          <w:b/>
          <w:bCs/>
          <w:sz w:val="24"/>
          <w:szCs w:val="24"/>
        </w:rPr>
      </w:pPr>
      <w:r w:rsidRPr="000621C4">
        <w:rPr>
          <w:rFonts w:ascii="Arial" w:hAnsi="Arial" w:cs="Arial"/>
          <w:b/>
          <w:bCs/>
          <w:sz w:val="24"/>
          <w:szCs w:val="24"/>
        </w:rPr>
        <w:lastRenderedPageBreak/>
        <w:t>Identificar y definir la Matriz de requerimientos y de usuario.</w:t>
      </w:r>
    </w:p>
    <w:p w14:paraId="62777894" w14:textId="1C59AFA4" w:rsidR="00586F09" w:rsidRDefault="00586F09" w:rsidP="00586F09">
      <w:pPr>
        <w:pStyle w:val="Prrafodelista"/>
        <w:jc w:val="both"/>
        <w:rPr>
          <w:rFonts w:ascii="Arial" w:hAnsi="Arial" w:cs="Arial"/>
          <w:sz w:val="24"/>
          <w:szCs w:val="24"/>
        </w:rPr>
      </w:pPr>
    </w:p>
    <w:p w14:paraId="37B3F34E" w14:textId="0C3A0525" w:rsidR="00586F09" w:rsidRDefault="00586F09" w:rsidP="70B33ACA">
      <w:pPr>
        <w:pStyle w:val="Prrafodelista"/>
        <w:ind w:firstLine="708"/>
        <w:jc w:val="both"/>
        <w:rPr>
          <w:rFonts w:ascii="Arial" w:hAnsi="Arial" w:cs="Arial"/>
          <w:sz w:val="24"/>
          <w:szCs w:val="24"/>
        </w:rPr>
      </w:pPr>
      <w:r>
        <w:rPr>
          <w:rFonts w:ascii="Arial" w:hAnsi="Arial" w:cs="Arial"/>
          <w:sz w:val="24"/>
          <w:szCs w:val="24"/>
        </w:rPr>
        <w:t xml:space="preserve">Durante el </w:t>
      </w:r>
      <w:r w:rsidR="00E81A18">
        <w:rPr>
          <w:rFonts w:ascii="Arial" w:hAnsi="Arial" w:cs="Arial"/>
          <w:sz w:val="24"/>
          <w:szCs w:val="24"/>
        </w:rPr>
        <w:t>análisis de requerimientos se recopilaron los siguientes requerimientos del usuario</w:t>
      </w:r>
      <w:r w:rsidR="00072FF4">
        <w:rPr>
          <w:rFonts w:ascii="Arial" w:hAnsi="Arial" w:cs="Arial"/>
          <w:sz w:val="24"/>
          <w:szCs w:val="24"/>
        </w:rPr>
        <w:t xml:space="preserve"> (</w:t>
      </w:r>
      <w:r w:rsidR="0045321C">
        <w:rPr>
          <w:rFonts w:ascii="Arial" w:hAnsi="Arial" w:cs="Arial"/>
          <w:sz w:val="24"/>
          <w:szCs w:val="24"/>
        </w:rPr>
        <w:t xml:space="preserve">Ver </w:t>
      </w:r>
      <w:r w:rsidR="0045321C">
        <w:rPr>
          <w:rFonts w:ascii="Arial" w:hAnsi="Arial" w:cs="Arial"/>
          <w:sz w:val="24"/>
          <w:szCs w:val="24"/>
        </w:rPr>
        <w:fldChar w:fldCharType="begin"/>
      </w:r>
      <w:r w:rsidR="0045321C">
        <w:rPr>
          <w:rFonts w:ascii="Arial" w:hAnsi="Arial" w:cs="Arial"/>
          <w:sz w:val="24"/>
          <w:szCs w:val="24"/>
        </w:rPr>
        <w:instrText xml:space="preserve"> REF _Ref39096667 \h </w:instrText>
      </w:r>
      <w:r w:rsidR="0045321C">
        <w:rPr>
          <w:rFonts w:ascii="Arial" w:hAnsi="Arial" w:cs="Arial"/>
          <w:sz w:val="24"/>
          <w:szCs w:val="24"/>
        </w:rPr>
      </w:r>
      <w:r w:rsidR="0045321C">
        <w:rPr>
          <w:rFonts w:ascii="Arial" w:hAnsi="Arial" w:cs="Arial"/>
          <w:sz w:val="24"/>
          <w:szCs w:val="24"/>
        </w:rPr>
        <w:fldChar w:fldCharType="separate"/>
      </w:r>
      <w:r w:rsidR="0045321C" w:rsidRPr="00EC4BD4">
        <w:rPr>
          <w:rFonts w:ascii="Arial" w:hAnsi="Arial" w:cs="Arial"/>
          <w:sz w:val="20"/>
          <w:szCs w:val="20"/>
        </w:rPr>
        <w:t xml:space="preserve">Tabla Nro. </w:t>
      </w:r>
      <w:r w:rsidR="0045321C" w:rsidRPr="00EC4BD4">
        <w:rPr>
          <w:rFonts w:ascii="Arial" w:hAnsi="Arial" w:cs="Arial"/>
          <w:noProof/>
          <w:sz w:val="20"/>
          <w:szCs w:val="20"/>
        </w:rPr>
        <w:t>1</w:t>
      </w:r>
      <w:r w:rsidR="0045321C">
        <w:rPr>
          <w:rFonts w:ascii="Arial" w:hAnsi="Arial" w:cs="Arial"/>
          <w:sz w:val="24"/>
          <w:szCs w:val="24"/>
        </w:rPr>
        <w:fldChar w:fldCharType="end"/>
      </w:r>
      <w:r w:rsidR="00072FF4">
        <w:rPr>
          <w:rFonts w:ascii="Arial" w:hAnsi="Arial" w:cs="Arial"/>
          <w:sz w:val="24"/>
          <w:szCs w:val="24"/>
        </w:rPr>
        <w:t>)</w:t>
      </w:r>
      <w:r w:rsidR="00E81A18">
        <w:rPr>
          <w:rFonts w:ascii="Arial" w:hAnsi="Arial" w:cs="Arial"/>
          <w:sz w:val="24"/>
          <w:szCs w:val="24"/>
        </w:rPr>
        <w:t xml:space="preserve">, esto fueron la base para el </w:t>
      </w:r>
      <w:r w:rsidR="00072FF4">
        <w:rPr>
          <w:rFonts w:ascii="Arial" w:hAnsi="Arial" w:cs="Arial"/>
          <w:sz w:val="24"/>
          <w:szCs w:val="24"/>
        </w:rPr>
        <w:t>planteamiento</w:t>
      </w:r>
      <w:r w:rsidR="00E81A18">
        <w:rPr>
          <w:rFonts w:ascii="Arial" w:hAnsi="Arial" w:cs="Arial"/>
          <w:sz w:val="24"/>
          <w:szCs w:val="24"/>
        </w:rPr>
        <w:t xml:space="preserve"> y desarrollo de los </w:t>
      </w:r>
      <w:r w:rsidR="00072FF4">
        <w:rPr>
          <w:rFonts w:ascii="Arial" w:hAnsi="Arial" w:cs="Arial"/>
          <w:sz w:val="24"/>
          <w:szCs w:val="24"/>
        </w:rPr>
        <w:t>requerimientos</w:t>
      </w:r>
      <w:r w:rsidR="00E81A18">
        <w:rPr>
          <w:rFonts w:ascii="Arial" w:hAnsi="Arial" w:cs="Arial"/>
          <w:sz w:val="24"/>
          <w:szCs w:val="24"/>
        </w:rPr>
        <w:t xml:space="preserve"> del sistema</w:t>
      </w:r>
      <w:r w:rsidR="00072FF4">
        <w:rPr>
          <w:rFonts w:ascii="Arial" w:hAnsi="Arial" w:cs="Arial"/>
          <w:sz w:val="24"/>
          <w:szCs w:val="24"/>
        </w:rPr>
        <w:t xml:space="preserve">. </w:t>
      </w:r>
    </w:p>
    <w:p w14:paraId="53E5FEF6" w14:textId="77777777" w:rsidR="00DF432E" w:rsidRDefault="00DF432E" w:rsidP="00586F09">
      <w:pPr>
        <w:pStyle w:val="Prrafodelista"/>
        <w:jc w:val="both"/>
        <w:rPr>
          <w:rFonts w:ascii="Arial" w:hAnsi="Arial" w:cs="Arial"/>
          <w:sz w:val="24"/>
          <w:szCs w:val="24"/>
        </w:rPr>
      </w:pPr>
    </w:p>
    <w:tbl>
      <w:tblPr>
        <w:tblStyle w:val="Tabladelista3-nfasis3"/>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Look w:val="04A0" w:firstRow="1" w:lastRow="0" w:firstColumn="1" w:lastColumn="0" w:noHBand="0" w:noVBand="1"/>
      </w:tblPr>
      <w:tblGrid>
        <w:gridCol w:w="3543"/>
        <w:gridCol w:w="4247"/>
      </w:tblGrid>
      <w:tr w:rsidR="00072FF4" w:rsidRPr="008A1C95" w14:paraId="6C5C39B5" w14:textId="77777777" w:rsidTr="1CDB1F9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43" w:type="dxa"/>
            <w:tcBorders>
              <w:bottom w:val="none" w:sz="0" w:space="0" w:color="auto"/>
              <w:right w:val="none" w:sz="0" w:space="0" w:color="auto"/>
            </w:tcBorders>
            <w:vAlign w:val="center"/>
          </w:tcPr>
          <w:p w14:paraId="2540F574" w14:textId="16DE883B" w:rsidR="00072FF4" w:rsidRPr="008A1C95" w:rsidRDefault="00EC4BD4" w:rsidP="008A1C95">
            <w:pPr>
              <w:pStyle w:val="Prrafodelista"/>
              <w:ind w:left="0"/>
              <w:jc w:val="center"/>
              <w:rPr>
                <w:rFonts w:ascii="Arial" w:hAnsi="Arial" w:cs="Arial"/>
                <w:b w:val="0"/>
                <w:bCs w:val="0"/>
              </w:rPr>
            </w:pPr>
            <w:r w:rsidRPr="008A1C95">
              <w:rPr>
                <w:rFonts w:ascii="Arial" w:hAnsi="Arial" w:cs="Arial"/>
                <w:b w:val="0"/>
                <w:bCs w:val="0"/>
              </w:rPr>
              <w:t>Requerimientos de Usuario</w:t>
            </w:r>
          </w:p>
        </w:tc>
        <w:tc>
          <w:tcPr>
            <w:tcW w:w="4247" w:type="dxa"/>
            <w:vAlign w:val="center"/>
          </w:tcPr>
          <w:p w14:paraId="48151890" w14:textId="43BB3159" w:rsidR="00072FF4" w:rsidRPr="008A1C95" w:rsidRDefault="00EC4BD4" w:rsidP="008A1C95">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8A1C95">
              <w:rPr>
                <w:rFonts w:ascii="Arial" w:hAnsi="Arial" w:cs="Arial"/>
                <w:b w:val="0"/>
                <w:bCs w:val="0"/>
              </w:rPr>
              <w:t>Requerimientos de Sistema</w:t>
            </w:r>
          </w:p>
        </w:tc>
      </w:tr>
      <w:tr w:rsidR="00072FF4" w:rsidRPr="008A1C95" w14:paraId="14BE1728" w14:textId="77777777" w:rsidTr="1CDB1F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3" w:type="dxa"/>
            <w:tcBorders>
              <w:top w:val="none" w:sz="0" w:space="0" w:color="auto"/>
              <w:bottom w:val="none" w:sz="0" w:space="0" w:color="auto"/>
              <w:right w:val="none" w:sz="0" w:space="0" w:color="auto"/>
            </w:tcBorders>
            <w:vAlign w:val="center"/>
          </w:tcPr>
          <w:p w14:paraId="291EB616" w14:textId="3B7D295D" w:rsidR="00072FF4" w:rsidRPr="008A1C95" w:rsidRDefault="1CDB1F91" w:rsidP="008A1C95">
            <w:pPr>
              <w:ind w:left="41"/>
              <w:jc w:val="center"/>
              <w:rPr>
                <w:rFonts w:ascii="Arial" w:hAnsi="Arial" w:cs="Arial"/>
                <w:b w:val="0"/>
                <w:bCs w:val="0"/>
              </w:rPr>
            </w:pPr>
            <w:r w:rsidRPr="1CDB1F91">
              <w:rPr>
                <w:rFonts w:ascii="Arial" w:hAnsi="Arial" w:cs="Arial"/>
                <w:b w:val="0"/>
                <w:bCs w:val="0"/>
              </w:rPr>
              <w:t xml:space="preserve">Los usuarios que ingresen a la aplicación web deben tener roles definidos. Los principales son: </w:t>
            </w:r>
            <w:r w:rsidRPr="1CDB1F91">
              <w:rPr>
                <w:rFonts w:ascii="Arial" w:hAnsi="Arial" w:cs="Arial"/>
                <w:b w:val="0"/>
                <w:bCs w:val="0"/>
                <w:color w:val="000000" w:themeColor="text1"/>
              </w:rPr>
              <w:t xml:space="preserve">visitante, alumno </w:t>
            </w:r>
            <w:r w:rsidRPr="1CDB1F91">
              <w:rPr>
                <w:rFonts w:ascii="Arial" w:hAnsi="Arial" w:cs="Arial"/>
                <w:b w:val="0"/>
                <w:bCs w:val="0"/>
              </w:rPr>
              <w:t>y administrador.</w:t>
            </w:r>
          </w:p>
        </w:tc>
        <w:tc>
          <w:tcPr>
            <w:tcW w:w="4247" w:type="dxa"/>
            <w:tcBorders>
              <w:top w:val="none" w:sz="0" w:space="0" w:color="auto"/>
              <w:bottom w:val="none" w:sz="0" w:space="0" w:color="auto"/>
            </w:tcBorders>
            <w:vAlign w:val="center"/>
          </w:tcPr>
          <w:p w14:paraId="1A3C4209" w14:textId="6271A72B" w:rsidR="00072FF4" w:rsidRPr="008A1C95" w:rsidRDefault="1CDB1F91" w:rsidP="008A1C95">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1CDB1F91">
              <w:rPr>
                <w:rFonts w:ascii="Arial" w:hAnsi="Arial" w:cs="Arial"/>
              </w:rPr>
              <w:t>La aplicación web debe permitir el manejo de roles que permitan el acceso a los diferentes módulos y funcionalidades dependiendo de su rol, se manejaran 3 roles: visitante, alumno y administrador.</w:t>
            </w:r>
          </w:p>
        </w:tc>
      </w:tr>
      <w:tr w:rsidR="00072FF4" w:rsidRPr="008A1C95" w14:paraId="08DE31BD" w14:textId="77777777" w:rsidTr="1CDB1F91">
        <w:tc>
          <w:tcPr>
            <w:cnfStyle w:val="001000000000" w:firstRow="0" w:lastRow="0" w:firstColumn="1" w:lastColumn="0" w:oddVBand="0" w:evenVBand="0" w:oddHBand="0" w:evenHBand="0" w:firstRowFirstColumn="0" w:firstRowLastColumn="0" w:lastRowFirstColumn="0" w:lastRowLastColumn="0"/>
            <w:tcW w:w="3543" w:type="dxa"/>
            <w:tcBorders>
              <w:right w:val="none" w:sz="0" w:space="0" w:color="auto"/>
            </w:tcBorders>
            <w:vAlign w:val="center"/>
          </w:tcPr>
          <w:p w14:paraId="5B8B22BC" w14:textId="797831C3" w:rsidR="00072FF4" w:rsidRPr="008A1C95" w:rsidRDefault="1CDB1F91" w:rsidP="008A1C95">
            <w:pPr>
              <w:jc w:val="center"/>
              <w:rPr>
                <w:rFonts w:ascii="Arial" w:hAnsi="Arial" w:cs="Arial"/>
                <w:b w:val="0"/>
                <w:bCs w:val="0"/>
              </w:rPr>
            </w:pPr>
            <w:r w:rsidRPr="1CDB1F91">
              <w:rPr>
                <w:rFonts w:ascii="Arial" w:hAnsi="Arial" w:cs="Arial"/>
                <w:b w:val="0"/>
                <w:bCs w:val="0"/>
              </w:rPr>
              <w:t>El acceso del administrador a la aplicación web debe ser con una cuenta y contraseña única provista por la empresa.</w:t>
            </w:r>
          </w:p>
        </w:tc>
        <w:tc>
          <w:tcPr>
            <w:tcW w:w="4247" w:type="dxa"/>
            <w:vAlign w:val="center"/>
          </w:tcPr>
          <w:p w14:paraId="03C071E6" w14:textId="7BCB3DB1" w:rsidR="00072FF4" w:rsidRPr="008A1C95" w:rsidRDefault="1CDB1F91" w:rsidP="008A1C95">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1CDB1F91">
              <w:rPr>
                <w:rFonts w:ascii="Arial" w:hAnsi="Arial" w:cs="Arial"/>
              </w:rPr>
              <w:t>La aplicación web debe permitir el acceso del administrador, en el inicio de sesión, ingresando la contraseña y usuarios provisto por la empresa.</w:t>
            </w:r>
          </w:p>
        </w:tc>
      </w:tr>
      <w:tr w:rsidR="00072FF4" w:rsidRPr="008A1C95" w14:paraId="17D842BA" w14:textId="77777777" w:rsidTr="1CDB1F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3" w:type="dxa"/>
            <w:tcBorders>
              <w:top w:val="none" w:sz="0" w:space="0" w:color="auto"/>
              <w:bottom w:val="none" w:sz="0" w:space="0" w:color="auto"/>
              <w:right w:val="none" w:sz="0" w:space="0" w:color="auto"/>
            </w:tcBorders>
            <w:vAlign w:val="center"/>
          </w:tcPr>
          <w:p w14:paraId="4F26E771" w14:textId="53B6B1D1" w:rsidR="00072FF4" w:rsidRPr="008A1C95" w:rsidRDefault="00C424DD" w:rsidP="008A1C95">
            <w:pPr>
              <w:pStyle w:val="Prrafodelista"/>
              <w:ind w:left="0"/>
              <w:jc w:val="center"/>
              <w:rPr>
                <w:rFonts w:ascii="Arial" w:hAnsi="Arial" w:cs="Arial"/>
                <w:b w:val="0"/>
                <w:bCs w:val="0"/>
              </w:rPr>
            </w:pPr>
            <w:r>
              <w:rPr>
                <w:rFonts w:ascii="Arial" w:hAnsi="Arial" w:cs="Arial"/>
                <w:b w:val="0"/>
                <w:bCs w:val="0"/>
              </w:rPr>
              <w:t>Cualquier persona debe ser capaz de visualizar la información básica de la aplicación web.</w:t>
            </w:r>
          </w:p>
        </w:tc>
        <w:tc>
          <w:tcPr>
            <w:tcW w:w="4247" w:type="dxa"/>
            <w:tcBorders>
              <w:top w:val="none" w:sz="0" w:space="0" w:color="auto"/>
              <w:bottom w:val="none" w:sz="0" w:space="0" w:color="auto"/>
            </w:tcBorders>
            <w:vAlign w:val="center"/>
          </w:tcPr>
          <w:p w14:paraId="2289B457" w14:textId="3723F7AA" w:rsidR="00072FF4" w:rsidRPr="008A1C95" w:rsidRDefault="1CDB1F91" w:rsidP="008A1C95">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1CDB1F91">
              <w:rPr>
                <w:rFonts w:ascii="Arial" w:hAnsi="Arial" w:cs="Arial"/>
              </w:rPr>
              <w:t>La aplicación contará con un menú que permita a las personas no registradas ver información de la web tal como la página principal, nosotros y contáctanos</w:t>
            </w:r>
          </w:p>
        </w:tc>
      </w:tr>
      <w:tr w:rsidR="00072FF4" w:rsidRPr="008A1C95" w14:paraId="3065F40E" w14:textId="77777777" w:rsidTr="1CDB1F91">
        <w:tc>
          <w:tcPr>
            <w:cnfStyle w:val="001000000000" w:firstRow="0" w:lastRow="0" w:firstColumn="1" w:lastColumn="0" w:oddVBand="0" w:evenVBand="0" w:oddHBand="0" w:evenHBand="0" w:firstRowFirstColumn="0" w:firstRowLastColumn="0" w:lastRowFirstColumn="0" w:lastRowLastColumn="0"/>
            <w:tcW w:w="3543" w:type="dxa"/>
            <w:tcBorders>
              <w:right w:val="none" w:sz="0" w:space="0" w:color="auto"/>
            </w:tcBorders>
            <w:vAlign w:val="center"/>
          </w:tcPr>
          <w:p w14:paraId="5E849A3B" w14:textId="25EE4321" w:rsidR="00072FF4" w:rsidRPr="008A1C95" w:rsidRDefault="009C0377" w:rsidP="008A1C95">
            <w:pPr>
              <w:pStyle w:val="Prrafodelista"/>
              <w:ind w:left="0"/>
              <w:jc w:val="center"/>
              <w:rPr>
                <w:rFonts w:ascii="Arial" w:hAnsi="Arial" w:cs="Arial"/>
                <w:b w:val="0"/>
                <w:bCs w:val="0"/>
              </w:rPr>
            </w:pPr>
            <w:r>
              <w:rPr>
                <w:rFonts w:ascii="Arial" w:hAnsi="Arial" w:cs="Arial"/>
                <w:b w:val="0"/>
                <w:bCs w:val="0"/>
              </w:rPr>
              <w:t>L</w:t>
            </w:r>
            <w:r w:rsidR="00632DEF">
              <w:rPr>
                <w:rFonts w:ascii="Arial" w:hAnsi="Arial" w:cs="Arial"/>
                <w:b w:val="0"/>
                <w:bCs w:val="0"/>
              </w:rPr>
              <w:t xml:space="preserve">os usuarios que visiten por primera vez la web deben ser capaces de registrarse e </w:t>
            </w:r>
            <w:r w:rsidR="00BC19D9">
              <w:rPr>
                <w:rFonts w:ascii="Arial" w:hAnsi="Arial" w:cs="Arial"/>
                <w:b w:val="0"/>
                <w:bCs w:val="0"/>
              </w:rPr>
              <w:t xml:space="preserve">iniciar sesión. </w:t>
            </w:r>
          </w:p>
        </w:tc>
        <w:tc>
          <w:tcPr>
            <w:tcW w:w="4247" w:type="dxa"/>
            <w:vAlign w:val="center"/>
          </w:tcPr>
          <w:p w14:paraId="201DC046" w14:textId="3DD6C15F" w:rsidR="00072FF4" w:rsidRPr="008A1C95" w:rsidRDefault="009C0377" w:rsidP="008A1C95">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La aplicación debe contar con un formulario de </w:t>
            </w:r>
            <w:r w:rsidR="00E75B7D">
              <w:rPr>
                <w:rFonts w:ascii="Arial" w:hAnsi="Arial" w:cs="Arial"/>
              </w:rPr>
              <w:t>registro</w:t>
            </w:r>
            <w:r>
              <w:rPr>
                <w:rFonts w:ascii="Arial" w:hAnsi="Arial" w:cs="Arial"/>
              </w:rPr>
              <w:t xml:space="preserve"> y de inicio de sesión</w:t>
            </w:r>
            <w:r w:rsidR="00B52439">
              <w:rPr>
                <w:rFonts w:ascii="Arial" w:hAnsi="Arial" w:cs="Arial"/>
              </w:rPr>
              <w:t>, para todo el público.</w:t>
            </w:r>
          </w:p>
        </w:tc>
      </w:tr>
      <w:tr w:rsidR="00072FF4" w:rsidRPr="008A1C95" w14:paraId="661D58A5" w14:textId="77777777" w:rsidTr="1CDB1F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3" w:type="dxa"/>
            <w:tcBorders>
              <w:top w:val="none" w:sz="0" w:space="0" w:color="auto"/>
              <w:bottom w:val="none" w:sz="0" w:space="0" w:color="auto"/>
              <w:right w:val="none" w:sz="0" w:space="0" w:color="auto"/>
            </w:tcBorders>
            <w:vAlign w:val="center"/>
          </w:tcPr>
          <w:p w14:paraId="52508085" w14:textId="2E3D0D8A" w:rsidR="00072FF4" w:rsidRPr="008A1C95" w:rsidRDefault="0082044B" w:rsidP="008A1C95">
            <w:pPr>
              <w:pStyle w:val="Prrafodelista"/>
              <w:ind w:left="0"/>
              <w:jc w:val="center"/>
              <w:rPr>
                <w:rFonts w:ascii="Arial" w:hAnsi="Arial" w:cs="Arial"/>
                <w:b w:val="0"/>
                <w:bCs w:val="0"/>
              </w:rPr>
            </w:pPr>
            <w:r>
              <w:rPr>
                <w:rFonts w:ascii="Arial" w:hAnsi="Arial" w:cs="Arial"/>
                <w:b w:val="0"/>
                <w:bCs w:val="0"/>
              </w:rPr>
              <w:t>Los usuarios que inician sesión</w:t>
            </w:r>
            <w:r w:rsidR="00D60B8F">
              <w:rPr>
                <w:rFonts w:ascii="Arial" w:hAnsi="Arial" w:cs="Arial"/>
                <w:b w:val="0"/>
                <w:bCs w:val="0"/>
              </w:rPr>
              <w:t xml:space="preserve">, en una primera instancia, deben ser capaces de ver </w:t>
            </w:r>
            <w:r w:rsidR="00211AE4">
              <w:rPr>
                <w:rFonts w:ascii="Arial" w:hAnsi="Arial" w:cs="Arial"/>
                <w:b w:val="0"/>
                <w:bCs w:val="0"/>
              </w:rPr>
              <w:t xml:space="preserve">las áreas de estudio, los cursos disponibles y todas las citas vigentes. </w:t>
            </w:r>
          </w:p>
        </w:tc>
        <w:tc>
          <w:tcPr>
            <w:tcW w:w="4247" w:type="dxa"/>
            <w:tcBorders>
              <w:top w:val="none" w:sz="0" w:space="0" w:color="auto"/>
              <w:bottom w:val="none" w:sz="0" w:space="0" w:color="auto"/>
            </w:tcBorders>
            <w:vAlign w:val="center"/>
          </w:tcPr>
          <w:p w14:paraId="755F5A6F" w14:textId="23DF2547" w:rsidR="00072FF4" w:rsidRPr="008A1C95" w:rsidRDefault="0082044B" w:rsidP="008A1C95">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La aplicación debe </w:t>
            </w:r>
            <w:r w:rsidR="00F44793">
              <w:rPr>
                <w:rFonts w:ascii="Arial" w:hAnsi="Arial" w:cs="Arial"/>
              </w:rPr>
              <w:t xml:space="preserve">permitir visualizar </w:t>
            </w:r>
            <w:r w:rsidR="00013AD0">
              <w:rPr>
                <w:rFonts w:ascii="Arial" w:hAnsi="Arial" w:cs="Arial"/>
              </w:rPr>
              <w:t xml:space="preserve">un listado de </w:t>
            </w:r>
            <w:r w:rsidR="00F74752">
              <w:rPr>
                <w:rFonts w:ascii="Arial" w:hAnsi="Arial" w:cs="Arial"/>
              </w:rPr>
              <w:t>las áreas</w:t>
            </w:r>
            <w:r w:rsidR="00601BAF">
              <w:rPr>
                <w:rFonts w:ascii="Arial" w:hAnsi="Arial" w:cs="Arial"/>
              </w:rPr>
              <w:t xml:space="preserve"> de estudio disponibles en la web, los cursos </w:t>
            </w:r>
            <w:r w:rsidR="00F74752">
              <w:rPr>
                <w:rFonts w:ascii="Arial" w:hAnsi="Arial" w:cs="Arial"/>
              </w:rPr>
              <w:t>habilitados y las citas en vigencia.</w:t>
            </w:r>
            <w:r w:rsidR="00601BAF">
              <w:rPr>
                <w:rFonts w:ascii="Arial" w:hAnsi="Arial" w:cs="Arial"/>
              </w:rPr>
              <w:t xml:space="preserve"> </w:t>
            </w:r>
          </w:p>
        </w:tc>
      </w:tr>
      <w:tr w:rsidR="00401DC0" w:rsidRPr="008A1C95" w14:paraId="5000692B" w14:textId="77777777" w:rsidTr="1CDB1F91">
        <w:trPr>
          <w:trHeight w:val="960"/>
        </w:trPr>
        <w:tc>
          <w:tcPr>
            <w:cnfStyle w:val="001000000000" w:firstRow="0" w:lastRow="0" w:firstColumn="1" w:lastColumn="0" w:oddVBand="0" w:evenVBand="0" w:oddHBand="0" w:evenHBand="0" w:firstRowFirstColumn="0" w:firstRowLastColumn="0" w:lastRowFirstColumn="0" w:lastRowLastColumn="0"/>
            <w:tcW w:w="3543" w:type="dxa"/>
            <w:vMerge w:val="restart"/>
            <w:vAlign w:val="center"/>
          </w:tcPr>
          <w:p w14:paraId="0EDEA9C1" w14:textId="41BB8BAB" w:rsidR="00401DC0" w:rsidRPr="008A1C95" w:rsidRDefault="00401DC0" w:rsidP="00D60B8F">
            <w:pPr>
              <w:pStyle w:val="Prrafodelista"/>
              <w:ind w:left="0"/>
              <w:jc w:val="center"/>
              <w:rPr>
                <w:rFonts w:ascii="Arial" w:hAnsi="Arial" w:cs="Arial"/>
                <w:b w:val="0"/>
                <w:bCs w:val="0"/>
              </w:rPr>
            </w:pPr>
            <w:r>
              <w:rPr>
                <w:rFonts w:ascii="Arial" w:hAnsi="Arial" w:cs="Arial"/>
                <w:b w:val="0"/>
                <w:bCs w:val="0"/>
              </w:rPr>
              <w:t>Los usuarios que inician sesión pueden realizar búsquedas de citas, registrar citas e inscribirse a citas académicas.</w:t>
            </w:r>
          </w:p>
        </w:tc>
        <w:tc>
          <w:tcPr>
            <w:tcW w:w="4247" w:type="dxa"/>
            <w:vAlign w:val="center"/>
          </w:tcPr>
          <w:p w14:paraId="0FCA624D" w14:textId="77777777" w:rsidR="00401DC0" w:rsidRDefault="00401DC0" w:rsidP="00D60B8F">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La aplicación debe permitir visualizar un listado de las citas dependiendo del área y el curso. </w:t>
            </w:r>
          </w:p>
          <w:p w14:paraId="0F23159A" w14:textId="062D9072" w:rsidR="00401DC0" w:rsidRPr="008A1C95" w:rsidRDefault="00401DC0" w:rsidP="00D46AFE">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401DC0" w:rsidRPr="008A1C95" w14:paraId="614BF042" w14:textId="77777777" w:rsidTr="1CDB1F91">
        <w:trPr>
          <w:cnfStyle w:val="000000100000" w:firstRow="0" w:lastRow="0" w:firstColumn="0" w:lastColumn="0" w:oddVBand="0" w:evenVBand="0" w:oddHBand="1" w:evenHBand="0" w:firstRowFirstColumn="0" w:firstRowLastColumn="0" w:lastRowFirstColumn="0" w:lastRowLastColumn="0"/>
          <w:trHeight w:val="1245"/>
        </w:trPr>
        <w:tc>
          <w:tcPr>
            <w:cnfStyle w:val="001000000000" w:firstRow="0" w:lastRow="0" w:firstColumn="1" w:lastColumn="0" w:oddVBand="0" w:evenVBand="0" w:oddHBand="0" w:evenHBand="0" w:firstRowFirstColumn="0" w:firstRowLastColumn="0" w:lastRowFirstColumn="0" w:lastRowLastColumn="0"/>
            <w:tcW w:w="3543" w:type="dxa"/>
            <w:vMerge/>
            <w:vAlign w:val="center"/>
          </w:tcPr>
          <w:p w14:paraId="5E0CCA5B" w14:textId="77777777" w:rsidR="00401DC0" w:rsidRDefault="00401DC0" w:rsidP="00D60B8F">
            <w:pPr>
              <w:pStyle w:val="Prrafodelista"/>
              <w:ind w:left="0"/>
              <w:jc w:val="center"/>
              <w:rPr>
                <w:rFonts w:ascii="Arial" w:hAnsi="Arial" w:cs="Arial"/>
                <w:b w:val="0"/>
                <w:bCs w:val="0"/>
              </w:rPr>
            </w:pPr>
          </w:p>
        </w:tc>
        <w:tc>
          <w:tcPr>
            <w:tcW w:w="4247" w:type="dxa"/>
            <w:vAlign w:val="center"/>
          </w:tcPr>
          <w:p w14:paraId="44DF096C" w14:textId="77777777" w:rsidR="00401DC0" w:rsidRDefault="00401DC0" w:rsidP="00D60B8F">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La aplicación debe brindar un formulario de registro de citas que se pueda publicar en sus dos modalidades: aprendizaje o enseñanza.</w:t>
            </w:r>
          </w:p>
          <w:p w14:paraId="2BBBDE4D" w14:textId="593A1DCA" w:rsidR="00401DC0" w:rsidRDefault="00401DC0" w:rsidP="00D46AFE">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401DC0" w:rsidRPr="008A1C95" w14:paraId="10443BA7" w14:textId="77777777" w:rsidTr="1CDB1F91">
        <w:trPr>
          <w:trHeight w:val="1035"/>
        </w:trPr>
        <w:tc>
          <w:tcPr>
            <w:cnfStyle w:val="001000000000" w:firstRow="0" w:lastRow="0" w:firstColumn="1" w:lastColumn="0" w:oddVBand="0" w:evenVBand="0" w:oddHBand="0" w:evenHBand="0" w:firstRowFirstColumn="0" w:firstRowLastColumn="0" w:lastRowFirstColumn="0" w:lastRowLastColumn="0"/>
            <w:tcW w:w="3543" w:type="dxa"/>
            <w:vMerge/>
            <w:vAlign w:val="center"/>
          </w:tcPr>
          <w:p w14:paraId="1C82FD54" w14:textId="77777777" w:rsidR="00401DC0" w:rsidRDefault="00401DC0" w:rsidP="00D60B8F">
            <w:pPr>
              <w:pStyle w:val="Prrafodelista"/>
              <w:ind w:left="0"/>
              <w:jc w:val="center"/>
              <w:rPr>
                <w:rFonts w:ascii="Arial" w:hAnsi="Arial" w:cs="Arial"/>
                <w:b w:val="0"/>
                <w:bCs w:val="0"/>
              </w:rPr>
            </w:pPr>
          </w:p>
        </w:tc>
        <w:tc>
          <w:tcPr>
            <w:tcW w:w="4247" w:type="dxa"/>
            <w:vAlign w:val="center"/>
          </w:tcPr>
          <w:p w14:paraId="683D3C6E" w14:textId="6316E64E" w:rsidR="00401DC0" w:rsidRDefault="00401DC0" w:rsidP="00D46AFE">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La aplicación debe permitir inscribirse a la cita que esté disponible y que el usuario desee. </w:t>
            </w:r>
          </w:p>
        </w:tc>
      </w:tr>
      <w:tr w:rsidR="00D0140A" w:rsidRPr="008A1C95" w14:paraId="79C2C7BC" w14:textId="77777777" w:rsidTr="1CDB1F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3" w:type="dxa"/>
            <w:tcBorders>
              <w:top w:val="none" w:sz="0" w:space="0" w:color="auto"/>
              <w:bottom w:val="none" w:sz="0" w:space="0" w:color="auto"/>
              <w:right w:val="none" w:sz="0" w:space="0" w:color="auto"/>
            </w:tcBorders>
            <w:vAlign w:val="center"/>
          </w:tcPr>
          <w:p w14:paraId="3ACF879D" w14:textId="6C13B031" w:rsidR="00D0140A" w:rsidRPr="008A1C95" w:rsidRDefault="00D0140A" w:rsidP="00D0140A">
            <w:pPr>
              <w:pStyle w:val="Prrafodelista"/>
              <w:ind w:left="0"/>
              <w:jc w:val="center"/>
              <w:rPr>
                <w:rFonts w:ascii="Arial" w:hAnsi="Arial" w:cs="Arial"/>
                <w:b w:val="0"/>
                <w:bCs w:val="0"/>
              </w:rPr>
            </w:pPr>
            <w:r>
              <w:rPr>
                <w:rFonts w:ascii="Arial" w:hAnsi="Arial" w:cs="Arial"/>
                <w:b w:val="0"/>
                <w:bCs w:val="0"/>
              </w:rPr>
              <w:lastRenderedPageBreak/>
              <w:t>El usuario debe ser capaz de actualizar su información.</w:t>
            </w:r>
          </w:p>
        </w:tc>
        <w:tc>
          <w:tcPr>
            <w:tcW w:w="4247" w:type="dxa"/>
            <w:tcBorders>
              <w:top w:val="none" w:sz="0" w:space="0" w:color="auto"/>
              <w:bottom w:val="none" w:sz="0" w:space="0" w:color="auto"/>
            </w:tcBorders>
            <w:vAlign w:val="center"/>
          </w:tcPr>
          <w:p w14:paraId="46926894" w14:textId="5E9BEA70" w:rsidR="00D0140A" w:rsidRPr="008A1C95" w:rsidRDefault="1CDB1F91" w:rsidP="00D0140A">
            <w:pPr>
              <w:pStyle w:val="Prrafodelista"/>
              <w:keepNext/>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1CDB1F91">
              <w:rPr>
                <w:rFonts w:ascii="Arial" w:hAnsi="Arial" w:cs="Arial"/>
              </w:rPr>
              <w:t>La aplicación debe contar con un perfil que le permita al usuario registrado, consultar y editar su información.</w:t>
            </w:r>
          </w:p>
        </w:tc>
      </w:tr>
      <w:tr w:rsidR="00D0140A" w:rsidRPr="008A1C95" w14:paraId="23733D7B" w14:textId="77777777" w:rsidTr="1CDB1F91">
        <w:tc>
          <w:tcPr>
            <w:cnfStyle w:val="001000000000" w:firstRow="0" w:lastRow="0" w:firstColumn="1" w:lastColumn="0" w:oddVBand="0" w:evenVBand="0" w:oddHBand="0" w:evenHBand="0" w:firstRowFirstColumn="0" w:firstRowLastColumn="0" w:lastRowFirstColumn="0" w:lastRowLastColumn="0"/>
            <w:tcW w:w="3543" w:type="dxa"/>
            <w:vAlign w:val="center"/>
          </w:tcPr>
          <w:p w14:paraId="310E3B0C" w14:textId="7F7F7173" w:rsidR="00D0140A" w:rsidRDefault="00D0140A" w:rsidP="00D0140A">
            <w:pPr>
              <w:pStyle w:val="Prrafodelista"/>
              <w:ind w:left="0"/>
              <w:jc w:val="center"/>
              <w:rPr>
                <w:rFonts w:ascii="Arial" w:hAnsi="Arial" w:cs="Arial"/>
                <w:b w:val="0"/>
                <w:bCs w:val="0"/>
              </w:rPr>
            </w:pPr>
            <w:r>
              <w:rPr>
                <w:rFonts w:ascii="Arial" w:hAnsi="Arial" w:cs="Arial"/>
                <w:b w:val="0"/>
                <w:bCs w:val="0"/>
              </w:rPr>
              <w:t xml:space="preserve">Las citas que un usuario publique deben quedar registradas en su perfil </w:t>
            </w:r>
          </w:p>
        </w:tc>
        <w:tc>
          <w:tcPr>
            <w:tcW w:w="4247" w:type="dxa"/>
            <w:vAlign w:val="center"/>
          </w:tcPr>
          <w:p w14:paraId="09FBFF06" w14:textId="73134F6D" w:rsidR="00D0140A" w:rsidRDefault="00D0140A" w:rsidP="00D0140A">
            <w:pPr>
              <w:pStyle w:val="Prrafodelista"/>
              <w:keepNext/>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La aplicación debe permitir ver a usuario todas citas que ha publicado.</w:t>
            </w:r>
          </w:p>
        </w:tc>
      </w:tr>
      <w:tr w:rsidR="00D0140A" w:rsidRPr="008A1C95" w14:paraId="37E70850" w14:textId="77777777" w:rsidTr="1CDB1F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3" w:type="dxa"/>
            <w:vAlign w:val="center"/>
          </w:tcPr>
          <w:p w14:paraId="213D63E3" w14:textId="545ECB1D" w:rsidR="00D0140A" w:rsidRDefault="00D0140A" w:rsidP="00D0140A">
            <w:pPr>
              <w:pStyle w:val="Prrafodelista"/>
              <w:ind w:left="0"/>
              <w:jc w:val="center"/>
              <w:rPr>
                <w:rFonts w:ascii="Arial" w:hAnsi="Arial" w:cs="Arial"/>
                <w:b w:val="0"/>
                <w:bCs w:val="0"/>
              </w:rPr>
            </w:pPr>
            <w:r>
              <w:rPr>
                <w:rFonts w:ascii="Arial" w:hAnsi="Arial" w:cs="Arial"/>
                <w:b w:val="0"/>
                <w:bCs w:val="0"/>
              </w:rPr>
              <w:t xml:space="preserve">El usuario debe ser capaz de salir de la web y guardar toda su información. </w:t>
            </w:r>
          </w:p>
        </w:tc>
        <w:tc>
          <w:tcPr>
            <w:tcW w:w="4247" w:type="dxa"/>
            <w:vAlign w:val="center"/>
          </w:tcPr>
          <w:p w14:paraId="4B2DD23B" w14:textId="1B1043B6" w:rsidR="00D0140A" w:rsidRDefault="00D0140A" w:rsidP="00D0140A">
            <w:pPr>
              <w:pStyle w:val="Prrafodelista"/>
              <w:keepNext/>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La aplicación debe contar con un </w:t>
            </w:r>
            <w:r w:rsidR="00897D30">
              <w:rPr>
                <w:rFonts w:ascii="Arial" w:hAnsi="Arial" w:cs="Arial"/>
              </w:rPr>
              <w:t>cierre de sesión y estar conectada a una base de datos.</w:t>
            </w:r>
          </w:p>
        </w:tc>
      </w:tr>
      <w:tr w:rsidR="00897D30" w:rsidRPr="008A1C95" w14:paraId="2293A006" w14:textId="77777777" w:rsidTr="1CDB1F91">
        <w:tc>
          <w:tcPr>
            <w:cnfStyle w:val="001000000000" w:firstRow="0" w:lastRow="0" w:firstColumn="1" w:lastColumn="0" w:oddVBand="0" w:evenVBand="0" w:oddHBand="0" w:evenHBand="0" w:firstRowFirstColumn="0" w:firstRowLastColumn="0" w:lastRowFirstColumn="0" w:lastRowLastColumn="0"/>
            <w:tcW w:w="3543" w:type="dxa"/>
            <w:vAlign w:val="center"/>
          </w:tcPr>
          <w:p w14:paraId="6653A4AB" w14:textId="50E41495" w:rsidR="00897D30" w:rsidRDefault="00897D30" w:rsidP="00D0140A">
            <w:pPr>
              <w:pStyle w:val="Prrafodelista"/>
              <w:ind w:left="0"/>
              <w:jc w:val="center"/>
              <w:rPr>
                <w:rFonts w:ascii="Arial" w:hAnsi="Arial" w:cs="Arial"/>
                <w:b w:val="0"/>
                <w:bCs w:val="0"/>
              </w:rPr>
            </w:pPr>
            <w:r>
              <w:rPr>
                <w:rFonts w:ascii="Arial" w:hAnsi="Arial" w:cs="Arial"/>
                <w:b w:val="0"/>
                <w:bCs w:val="0"/>
              </w:rPr>
              <w:t>El administrador de la web debe poder realizar un mantenimiento de los recursos de la aplicación.</w:t>
            </w:r>
          </w:p>
        </w:tc>
        <w:tc>
          <w:tcPr>
            <w:tcW w:w="4247" w:type="dxa"/>
            <w:vAlign w:val="center"/>
          </w:tcPr>
          <w:p w14:paraId="31E1129B" w14:textId="27A6BAAD" w:rsidR="00897D30" w:rsidRDefault="00897D30" w:rsidP="00D0140A">
            <w:pPr>
              <w:pStyle w:val="Prrafodelista"/>
              <w:keepNext/>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La aplicación debe contar con módulos de mantenimiento de exclusivo acceso para el administrador. </w:t>
            </w:r>
          </w:p>
        </w:tc>
      </w:tr>
    </w:tbl>
    <w:p w14:paraId="5F02B5D0" w14:textId="6C2737C0" w:rsidR="00072FF4" w:rsidRDefault="00DF432E" w:rsidP="00EC4BD4">
      <w:pPr>
        <w:pStyle w:val="Descripcin"/>
        <w:ind w:left="426"/>
        <w:jc w:val="center"/>
        <w:rPr>
          <w:rFonts w:ascii="Arial" w:hAnsi="Arial" w:cs="Arial"/>
          <w:sz w:val="20"/>
          <w:szCs w:val="20"/>
        </w:rPr>
      </w:pPr>
      <w:bookmarkStart w:id="0" w:name="_Ref39096667"/>
      <w:r w:rsidRPr="00EC4BD4">
        <w:rPr>
          <w:rFonts w:ascii="Arial" w:hAnsi="Arial" w:cs="Arial"/>
          <w:sz w:val="20"/>
          <w:szCs w:val="20"/>
        </w:rPr>
        <w:t xml:space="preserve">Tabla Nro. </w:t>
      </w:r>
      <w:r w:rsidRPr="00EC4BD4">
        <w:rPr>
          <w:rFonts w:ascii="Arial" w:hAnsi="Arial" w:cs="Arial"/>
          <w:sz w:val="20"/>
          <w:szCs w:val="20"/>
        </w:rPr>
        <w:fldChar w:fldCharType="begin"/>
      </w:r>
      <w:r w:rsidRPr="00EC4BD4">
        <w:rPr>
          <w:rFonts w:ascii="Arial" w:hAnsi="Arial" w:cs="Arial"/>
          <w:sz w:val="20"/>
          <w:szCs w:val="20"/>
        </w:rPr>
        <w:instrText xml:space="preserve"> SEQ Tabla_Nro. \* ARABIC </w:instrText>
      </w:r>
      <w:r w:rsidRPr="00EC4BD4">
        <w:rPr>
          <w:rFonts w:ascii="Arial" w:hAnsi="Arial" w:cs="Arial"/>
          <w:sz w:val="20"/>
          <w:szCs w:val="20"/>
        </w:rPr>
        <w:fldChar w:fldCharType="separate"/>
      </w:r>
      <w:r w:rsidR="000601F5">
        <w:rPr>
          <w:rFonts w:ascii="Arial" w:hAnsi="Arial" w:cs="Arial"/>
          <w:noProof/>
          <w:sz w:val="20"/>
          <w:szCs w:val="20"/>
        </w:rPr>
        <w:t>1</w:t>
      </w:r>
      <w:r w:rsidRPr="00EC4BD4">
        <w:rPr>
          <w:rFonts w:ascii="Arial" w:hAnsi="Arial" w:cs="Arial"/>
          <w:sz w:val="20"/>
          <w:szCs w:val="20"/>
        </w:rPr>
        <w:fldChar w:fldCharType="end"/>
      </w:r>
      <w:bookmarkEnd w:id="0"/>
      <w:r w:rsidRPr="00EC4BD4">
        <w:rPr>
          <w:rFonts w:ascii="Arial" w:hAnsi="Arial" w:cs="Arial"/>
          <w:sz w:val="20"/>
          <w:szCs w:val="20"/>
        </w:rPr>
        <w:t xml:space="preserve"> - Matriz de Requerimientos de usuario y requerimientos de sistema</w:t>
      </w:r>
    </w:p>
    <w:p w14:paraId="661FC992" w14:textId="64461F00" w:rsidR="00401DC0" w:rsidRPr="000621C4" w:rsidRDefault="00401DC0" w:rsidP="000621C4">
      <w:pPr>
        <w:pStyle w:val="Prrafodelista"/>
        <w:numPr>
          <w:ilvl w:val="1"/>
          <w:numId w:val="34"/>
        </w:numPr>
        <w:jc w:val="both"/>
        <w:rPr>
          <w:rFonts w:ascii="Arial" w:hAnsi="Arial" w:cs="Arial"/>
          <w:b/>
          <w:bCs/>
          <w:sz w:val="24"/>
          <w:szCs w:val="24"/>
        </w:rPr>
      </w:pPr>
      <w:r w:rsidRPr="000621C4">
        <w:rPr>
          <w:rFonts w:ascii="Arial" w:hAnsi="Arial" w:cs="Arial"/>
          <w:b/>
          <w:bCs/>
          <w:sz w:val="24"/>
          <w:szCs w:val="24"/>
        </w:rPr>
        <w:t>Elaboración del diseño del modelo de negocio.</w:t>
      </w:r>
    </w:p>
    <w:p w14:paraId="2E87D9C8" w14:textId="2E0F4713" w:rsidR="00FE5375" w:rsidRDefault="1CDB1F91" w:rsidP="000621C4">
      <w:pPr>
        <w:pStyle w:val="Prrafodelista"/>
        <w:jc w:val="both"/>
        <w:rPr>
          <w:ins w:id="1" w:author="Elliot Leo Garamendi Sarmiento" w:date="2020-04-30T02:14:00Z"/>
          <w:rFonts w:ascii="Arial" w:hAnsi="Arial" w:cs="Arial"/>
          <w:sz w:val="24"/>
          <w:szCs w:val="24"/>
        </w:rPr>
      </w:pPr>
      <w:r w:rsidRPr="1CDB1F91">
        <w:rPr>
          <w:rFonts w:ascii="Arial" w:hAnsi="Arial" w:cs="Arial"/>
          <w:sz w:val="24"/>
          <w:szCs w:val="24"/>
        </w:rPr>
        <w:t xml:space="preserve">El actual modelo del proceso para ofrecer enseñanza y aprendizaje por medio de citas académicas. Se lleva a cabo de la siguiente manera: </w:t>
      </w:r>
    </w:p>
    <w:p w14:paraId="153A74C3" w14:textId="49B23E55" w:rsidR="000D1EC0" w:rsidRDefault="4AFBC8BF" w:rsidP="000621C4">
      <w:pPr>
        <w:pStyle w:val="Prrafodelista"/>
        <w:jc w:val="both"/>
        <w:rPr>
          <w:ins w:id="2" w:author="Elliot Leo Garamendi Sarmiento" w:date="2020-04-30T02:20:00Z"/>
          <w:rFonts w:ascii="Arial" w:hAnsi="Arial" w:cs="Arial"/>
          <w:sz w:val="24"/>
          <w:szCs w:val="24"/>
        </w:rPr>
      </w:pPr>
      <w:ins w:id="3" w:author="Elliot Leo Garamendi Sarmiento" w:date="2020-04-30T02:16:00Z">
        <w:r w:rsidRPr="4AFBC8BF">
          <w:rPr>
            <w:rFonts w:ascii="Arial" w:hAnsi="Arial" w:cs="Arial"/>
            <w:sz w:val="24"/>
            <w:szCs w:val="24"/>
          </w:rPr>
          <w:t xml:space="preserve">Alumno: </w:t>
        </w:r>
      </w:ins>
      <w:ins w:id="4" w:author="Elliot Leo Garamendi Sarmiento" w:date="2020-04-30T02:14:00Z">
        <w:r w:rsidRPr="4AFBC8BF">
          <w:rPr>
            <w:rFonts w:ascii="Arial" w:hAnsi="Arial" w:cs="Arial"/>
            <w:sz w:val="24"/>
            <w:szCs w:val="24"/>
          </w:rPr>
          <w:t xml:space="preserve">Flujograma de </w:t>
        </w:r>
      </w:ins>
      <w:ins w:id="5" w:author="Elliot Leo Garamendi Sarmiento" w:date="2020-04-30T02:15:00Z">
        <w:r w:rsidRPr="4AFBC8BF">
          <w:rPr>
            <w:rFonts w:ascii="Arial" w:hAnsi="Arial" w:cs="Arial"/>
            <w:sz w:val="24"/>
            <w:szCs w:val="24"/>
          </w:rPr>
          <w:t xml:space="preserve">ingreso a web, disyuntiva si está registrado o no, si está registrado pasa al </w:t>
        </w:r>
        <w:proofErr w:type="spellStart"/>
        <w:r w:rsidRPr="4AFBC8BF">
          <w:rPr>
            <w:rFonts w:ascii="Arial" w:hAnsi="Arial" w:cs="Arial"/>
            <w:sz w:val="24"/>
            <w:szCs w:val="24"/>
          </w:rPr>
          <w:t>login</w:t>
        </w:r>
      </w:ins>
      <w:proofErr w:type="spellEnd"/>
      <w:ins w:id="6" w:author="jose sanchez" w:date="2020-05-01T14:18:00Z">
        <w:r w:rsidRPr="4AFBC8BF">
          <w:rPr>
            <w:rFonts w:ascii="Arial" w:hAnsi="Arial" w:cs="Arial"/>
            <w:sz w:val="24"/>
            <w:szCs w:val="24"/>
          </w:rPr>
          <w:t>,</w:t>
        </w:r>
      </w:ins>
      <w:ins w:id="7" w:author="Elliot Leo Garamendi Sarmiento" w:date="2020-04-30T02:15:00Z">
        <w:r w:rsidRPr="4AFBC8BF">
          <w:rPr>
            <w:rFonts w:ascii="Arial" w:hAnsi="Arial" w:cs="Arial"/>
            <w:sz w:val="24"/>
            <w:szCs w:val="24"/>
          </w:rPr>
          <w:t xml:space="preserve"> </w:t>
        </w:r>
      </w:ins>
      <w:ins w:id="8" w:author="jose sanchez" w:date="2020-05-01T14:18:00Z">
        <w:r w:rsidRPr="4AFBC8BF">
          <w:rPr>
            <w:rFonts w:ascii="Arial" w:hAnsi="Arial" w:cs="Arial"/>
            <w:sz w:val="24"/>
            <w:szCs w:val="24"/>
          </w:rPr>
          <w:t xml:space="preserve">de otra manera, se redirige </w:t>
        </w:r>
      </w:ins>
      <w:ins w:id="9" w:author="Elliot Leo Garamendi Sarmiento" w:date="2020-04-30T02:15:00Z">
        <w:del w:id="10" w:author="jose sanchez" w:date="2020-05-01T14:18:00Z">
          <w:r w:rsidR="000D1EC0" w:rsidRPr="4AFBC8BF" w:rsidDel="4AFBC8BF">
            <w:rPr>
              <w:rFonts w:ascii="Arial" w:hAnsi="Arial" w:cs="Arial"/>
              <w:sz w:val="24"/>
              <w:szCs w:val="24"/>
            </w:rPr>
            <w:delText xml:space="preserve">sino que vaya </w:delText>
          </w:r>
        </w:del>
        <w:r w:rsidRPr="4AFBC8BF">
          <w:rPr>
            <w:rFonts w:ascii="Arial" w:hAnsi="Arial" w:cs="Arial"/>
            <w:sz w:val="24"/>
            <w:szCs w:val="24"/>
          </w:rPr>
          <w:t xml:space="preserve">al registro y luego al </w:t>
        </w:r>
        <w:proofErr w:type="spellStart"/>
        <w:r w:rsidRPr="4AFBC8BF">
          <w:rPr>
            <w:rFonts w:ascii="Arial" w:hAnsi="Arial" w:cs="Arial"/>
            <w:sz w:val="24"/>
            <w:szCs w:val="24"/>
          </w:rPr>
          <w:t>login</w:t>
        </w:r>
        <w:proofErr w:type="spellEnd"/>
        <w:r w:rsidRPr="4AFBC8BF">
          <w:rPr>
            <w:rFonts w:ascii="Arial" w:hAnsi="Arial" w:cs="Arial"/>
            <w:sz w:val="24"/>
            <w:szCs w:val="24"/>
          </w:rPr>
          <w:t xml:space="preserve">. Posterior a ingresar </w:t>
        </w:r>
      </w:ins>
      <w:ins w:id="11" w:author="Elliot Leo Garamendi Sarmiento" w:date="2020-04-30T02:16:00Z">
        <w:r w:rsidRPr="4AFBC8BF">
          <w:rPr>
            <w:rFonts w:ascii="Arial" w:hAnsi="Arial" w:cs="Arial"/>
            <w:sz w:val="24"/>
            <w:szCs w:val="24"/>
          </w:rPr>
          <w:t>c</w:t>
        </w:r>
      </w:ins>
      <w:ins w:id="12" w:author="Elliot Leo Garamendi Sarmiento" w:date="2020-04-30T02:15:00Z">
        <w:r w:rsidRPr="4AFBC8BF">
          <w:rPr>
            <w:rFonts w:ascii="Arial" w:hAnsi="Arial" w:cs="Arial"/>
            <w:sz w:val="24"/>
            <w:szCs w:val="24"/>
          </w:rPr>
          <w:t>redencial</w:t>
        </w:r>
      </w:ins>
      <w:ins w:id="13" w:author="Elliot Leo Garamendi Sarmiento" w:date="2020-04-30T02:16:00Z">
        <w:r w:rsidRPr="4AFBC8BF">
          <w:rPr>
            <w:rFonts w:ascii="Arial" w:hAnsi="Arial" w:cs="Arial"/>
            <w:sz w:val="24"/>
            <w:szCs w:val="24"/>
          </w:rPr>
          <w:t>es, disyuntiva a querer publicar cita</w:t>
        </w:r>
      </w:ins>
      <w:ins w:id="14" w:author="Elliot Leo Garamendi Sarmiento" w:date="2020-04-30T02:18:00Z">
        <w:r w:rsidRPr="4AFBC8BF">
          <w:rPr>
            <w:rFonts w:ascii="Arial" w:hAnsi="Arial" w:cs="Arial"/>
            <w:sz w:val="24"/>
            <w:szCs w:val="24"/>
          </w:rPr>
          <w:t xml:space="preserve"> o registrar</w:t>
        </w:r>
      </w:ins>
      <w:ins w:id="15" w:author="Elliot Leo Garamendi Sarmiento" w:date="2020-04-30T02:19:00Z">
        <w:r w:rsidRPr="4AFBC8BF">
          <w:rPr>
            <w:rFonts w:ascii="Arial" w:hAnsi="Arial" w:cs="Arial"/>
            <w:sz w:val="24"/>
            <w:szCs w:val="24"/>
          </w:rPr>
          <w:t>se</w:t>
        </w:r>
      </w:ins>
      <w:ins w:id="16" w:author="Elliot Leo Garamendi Sarmiento" w:date="2020-04-30T02:16:00Z">
        <w:r w:rsidRPr="4AFBC8BF">
          <w:rPr>
            <w:rFonts w:ascii="Arial" w:hAnsi="Arial" w:cs="Arial"/>
            <w:sz w:val="24"/>
            <w:szCs w:val="24"/>
          </w:rPr>
          <w:t xml:space="preserve">, si </w:t>
        </w:r>
      </w:ins>
      <w:ins w:id="17" w:author="Elliot Leo Garamendi Sarmiento" w:date="2020-04-30T02:19:00Z">
        <w:r w:rsidRPr="4AFBC8BF">
          <w:rPr>
            <w:rFonts w:ascii="Arial" w:hAnsi="Arial" w:cs="Arial"/>
            <w:sz w:val="24"/>
            <w:szCs w:val="24"/>
          </w:rPr>
          <w:t>es publicar, escoger</w:t>
        </w:r>
      </w:ins>
      <w:ins w:id="18" w:author="Elliot Leo Garamendi Sarmiento" w:date="2020-04-30T02:17:00Z">
        <w:r w:rsidRPr="4AFBC8BF">
          <w:rPr>
            <w:rFonts w:ascii="Arial" w:hAnsi="Arial" w:cs="Arial"/>
            <w:sz w:val="24"/>
            <w:szCs w:val="24"/>
          </w:rPr>
          <w:t xml:space="preserve"> curso y </w:t>
        </w:r>
      </w:ins>
      <w:ins w:id="19" w:author="Elliot Leo Garamendi Sarmiento" w:date="2020-04-30T02:19:00Z">
        <w:r w:rsidRPr="4AFBC8BF">
          <w:rPr>
            <w:rFonts w:ascii="Arial" w:hAnsi="Arial" w:cs="Arial"/>
            <w:sz w:val="24"/>
            <w:szCs w:val="24"/>
          </w:rPr>
          <w:t>publicar</w:t>
        </w:r>
      </w:ins>
      <w:ins w:id="20" w:author="Elliot Leo Garamendi Sarmiento" w:date="2020-04-30T02:17:00Z">
        <w:r w:rsidRPr="4AFBC8BF">
          <w:rPr>
            <w:rFonts w:ascii="Arial" w:hAnsi="Arial" w:cs="Arial"/>
            <w:sz w:val="24"/>
            <w:szCs w:val="24"/>
          </w:rPr>
          <w:t xml:space="preserve"> </w:t>
        </w:r>
      </w:ins>
      <w:ins w:id="21" w:author="Elliot Leo Garamendi Sarmiento" w:date="2020-04-30T02:19:00Z">
        <w:r w:rsidRPr="4AFBC8BF">
          <w:rPr>
            <w:rFonts w:ascii="Arial" w:hAnsi="Arial" w:cs="Arial"/>
            <w:sz w:val="24"/>
            <w:szCs w:val="24"/>
          </w:rPr>
          <w:t>c</w:t>
        </w:r>
      </w:ins>
      <w:ins w:id="22" w:author="Elliot Leo Garamendi Sarmiento" w:date="2020-04-30T02:17:00Z">
        <w:r w:rsidRPr="4AFBC8BF">
          <w:rPr>
            <w:rFonts w:ascii="Arial" w:hAnsi="Arial" w:cs="Arial"/>
            <w:sz w:val="24"/>
            <w:szCs w:val="24"/>
          </w:rPr>
          <w:t xml:space="preserve">ita, si </w:t>
        </w:r>
      </w:ins>
      <w:ins w:id="23" w:author="jose sanchez" w:date="2020-05-01T14:19:00Z">
        <w:r w:rsidRPr="4AFBC8BF">
          <w:rPr>
            <w:rFonts w:ascii="Arial" w:hAnsi="Arial" w:cs="Arial"/>
            <w:sz w:val="24"/>
            <w:szCs w:val="24"/>
          </w:rPr>
          <w:t xml:space="preserve">es </w:t>
        </w:r>
      </w:ins>
      <w:ins w:id="24" w:author="Elliot Leo Garamendi Sarmiento" w:date="2020-04-30T02:17:00Z">
        <w:del w:id="25" w:author="jose sanchez" w:date="2020-05-01T14:19:00Z">
          <w:r w:rsidR="000D1EC0" w:rsidRPr="4AFBC8BF" w:rsidDel="4AFBC8BF">
            <w:rPr>
              <w:rFonts w:ascii="Arial" w:hAnsi="Arial" w:cs="Arial"/>
              <w:sz w:val="24"/>
              <w:szCs w:val="24"/>
            </w:rPr>
            <w:delText xml:space="preserve">es </w:delText>
          </w:r>
        </w:del>
      </w:ins>
      <w:ins w:id="26" w:author="Elliot Leo Garamendi Sarmiento" w:date="2020-04-30T02:19:00Z">
        <w:del w:id="27" w:author="jose sanchez" w:date="2020-05-01T14:19:00Z">
          <w:r w:rsidR="000D1EC0" w:rsidRPr="4AFBC8BF" w:rsidDel="4AFBC8BF">
            <w:rPr>
              <w:rFonts w:ascii="Arial" w:hAnsi="Arial" w:cs="Arial"/>
              <w:sz w:val="24"/>
              <w:szCs w:val="24"/>
            </w:rPr>
            <w:delText xml:space="preserve"> registrars</w:delText>
          </w:r>
        </w:del>
      </w:ins>
      <w:proofErr w:type="spellStart"/>
      <w:ins w:id="28" w:author="jose sanchez" w:date="2020-05-01T14:19:00Z">
        <w:r w:rsidRPr="4AFBC8BF">
          <w:rPr>
            <w:rFonts w:ascii="Arial" w:hAnsi="Arial" w:cs="Arial"/>
            <w:sz w:val="24"/>
            <w:szCs w:val="24"/>
          </w:rPr>
          <w:t>es</w:t>
        </w:r>
        <w:proofErr w:type="spellEnd"/>
        <w:r w:rsidRPr="4AFBC8BF">
          <w:rPr>
            <w:rFonts w:ascii="Arial" w:hAnsi="Arial" w:cs="Arial"/>
            <w:sz w:val="24"/>
            <w:szCs w:val="24"/>
          </w:rPr>
          <w:t xml:space="preserve"> registrarse</w:t>
        </w:r>
      </w:ins>
      <w:ins w:id="29" w:author="Elliot Leo Garamendi Sarmiento" w:date="2020-04-30T02:19:00Z">
        <w:r w:rsidRPr="4AFBC8BF">
          <w:rPr>
            <w:rFonts w:ascii="Arial" w:hAnsi="Arial" w:cs="Arial"/>
            <w:sz w:val="24"/>
            <w:szCs w:val="24"/>
          </w:rPr>
          <w:t xml:space="preserve"> buscar </w:t>
        </w:r>
        <w:del w:id="30" w:author="Acsafkineret Yonamine" w:date="2020-04-30T22:59:00Z">
          <w:r w:rsidR="000D1EC0" w:rsidRPr="4AFBC8BF" w:rsidDel="4AFBC8BF">
            <w:rPr>
              <w:rFonts w:ascii="Arial" w:hAnsi="Arial" w:cs="Arial"/>
              <w:sz w:val="24"/>
              <w:szCs w:val="24"/>
            </w:rPr>
            <w:delText>citas disponible</w:delText>
          </w:r>
        </w:del>
      </w:ins>
      <w:ins w:id="31" w:author="Acsafkineret Yonamine" w:date="2020-04-30T22:59:00Z">
        <w:r w:rsidRPr="4AFBC8BF">
          <w:rPr>
            <w:rFonts w:ascii="Arial" w:hAnsi="Arial" w:cs="Arial"/>
            <w:sz w:val="24"/>
            <w:szCs w:val="24"/>
          </w:rPr>
          <w:t>citas disponibles</w:t>
        </w:r>
      </w:ins>
      <w:ins w:id="32" w:author="Elliot Leo Garamendi Sarmiento" w:date="2020-04-30T02:19:00Z">
        <w:r w:rsidRPr="4AFBC8BF">
          <w:rPr>
            <w:rFonts w:ascii="Arial" w:hAnsi="Arial" w:cs="Arial"/>
            <w:sz w:val="24"/>
            <w:szCs w:val="24"/>
          </w:rPr>
          <w:t xml:space="preserve"> y registrarse</w:t>
        </w:r>
      </w:ins>
      <w:ins w:id="33" w:author="Elliot Leo Garamendi Sarmiento" w:date="2020-04-30T02:20:00Z">
        <w:r w:rsidRPr="4AFBC8BF">
          <w:rPr>
            <w:rFonts w:ascii="Arial" w:hAnsi="Arial" w:cs="Arial"/>
            <w:sz w:val="24"/>
            <w:szCs w:val="24"/>
          </w:rPr>
          <w:t xml:space="preserve">. Al final de las dos se pregunta si quiere realizar otra acción, si es si regresar a la disyuntiva de qué va hacer si es no, proceder a cerrar sesión. </w:t>
        </w:r>
      </w:ins>
    </w:p>
    <w:p w14:paraId="402315EE" w14:textId="7D7F3466" w:rsidR="000D1EC0" w:rsidRDefault="67B7A608" w:rsidP="000621C4">
      <w:pPr>
        <w:pStyle w:val="Prrafodelista"/>
        <w:jc w:val="both"/>
        <w:rPr>
          <w:ins w:id="34" w:author="Usuario invitado" w:date="2020-05-01T06:37:00Z"/>
          <w:rFonts w:ascii="Arial" w:hAnsi="Arial" w:cs="Arial"/>
          <w:sz w:val="24"/>
          <w:szCs w:val="24"/>
        </w:rPr>
      </w:pPr>
      <w:ins w:id="35" w:author="Usuario invitado" w:date="2020-05-01T06:42:00Z">
        <w:r w:rsidRPr="67B7A608">
          <w:rPr>
            <w:rFonts w:ascii="Arial" w:hAnsi="Arial" w:cs="Arial"/>
            <w:sz w:val="24"/>
            <w:szCs w:val="24"/>
          </w:rPr>
          <w:t>Alumno</w:t>
        </w:r>
      </w:ins>
    </w:p>
    <w:p w14:paraId="05376510" w14:textId="79BE2BDA" w:rsidR="0CF004CC" w:rsidRDefault="67B7A608" w:rsidP="0CF004CC">
      <w:pPr>
        <w:pStyle w:val="Prrafodelista"/>
        <w:jc w:val="both"/>
        <w:rPr>
          <w:ins w:id="36" w:author="Usuario invitado" w:date="2020-05-01T06:38:00Z"/>
          <w:rFonts w:ascii="Arial" w:hAnsi="Arial" w:cs="Arial"/>
          <w:sz w:val="24"/>
          <w:szCs w:val="24"/>
        </w:rPr>
      </w:pPr>
      <w:proofErr w:type="spellStart"/>
      <w:proofErr w:type="gramStart"/>
      <w:ins w:id="37" w:author="Usuario invitado" w:date="2020-05-01T06:37:00Z">
        <w:r w:rsidRPr="67B7A608">
          <w:rPr>
            <w:rFonts w:ascii="Arial" w:hAnsi="Arial" w:cs="Arial"/>
            <w:sz w:val="24"/>
            <w:szCs w:val="24"/>
          </w:rPr>
          <w:t>Flujograma:</w:t>
        </w:r>
      </w:ins>
      <w:ins w:id="38" w:author="Usuario invitado" w:date="2020-05-01T06:44:00Z">
        <w:r w:rsidRPr="67B7A608">
          <w:rPr>
            <w:rFonts w:ascii="Arial" w:hAnsi="Arial" w:cs="Arial"/>
            <w:sz w:val="24"/>
            <w:szCs w:val="24"/>
          </w:rPr>
          <w:t>Registrarse</w:t>
        </w:r>
        <w:proofErr w:type="spellEnd"/>
        <w:proofErr w:type="gramEnd"/>
        <w:r w:rsidRPr="67B7A608">
          <w:rPr>
            <w:rFonts w:ascii="Arial" w:hAnsi="Arial" w:cs="Arial"/>
            <w:sz w:val="24"/>
            <w:szCs w:val="24"/>
          </w:rPr>
          <w:t xml:space="preserve"> en</w:t>
        </w:r>
      </w:ins>
      <w:ins w:id="39" w:author="Usuario invitado" w:date="2020-05-01T06:38:00Z">
        <w:r w:rsidRPr="67B7A608">
          <w:rPr>
            <w:rFonts w:ascii="Arial" w:hAnsi="Arial" w:cs="Arial"/>
            <w:sz w:val="24"/>
            <w:szCs w:val="24"/>
          </w:rPr>
          <w:t xml:space="preserve"> la aplicación</w:t>
        </w:r>
      </w:ins>
      <w:ins w:id="40" w:author="Usuario invitado" w:date="2020-05-01T06:42:00Z">
        <w:r w:rsidRPr="67B7A608">
          <w:rPr>
            <w:rFonts w:ascii="Arial" w:hAnsi="Arial" w:cs="Arial"/>
            <w:sz w:val="24"/>
            <w:szCs w:val="24"/>
          </w:rPr>
          <w:t xml:space="preserve"> web</w:t>
        </w:r>
      </w:ins>
    </w:p>
    <w:p w14:paraId="1453DD16" w14:textId="056512B7" w:rsidR="0CF004CC" w:rsidRDefault="0CF004CC">
      <w:pPr>
        <w:pStyle w:val="Prrafodelista"/>
        <w:jc w:val="both"/>
        <w:rPr>
          <w:ins w:id="41" w:author="Usuario invitado" w:date="2020-05-01T06:44:00Z"/>
        </w:rPr>
        <w:pPrChange w:id="42" w:author="Usuario invitado" w:date="2020-05-01T06:51:00Z">
          <w:pPr/>
        </w:pPrChange>
      </w:pPr>
      <w:ins w:id="43" w:author="Usuario invitado" w:date="2020-05-01T06:51:00Z">
        <w:r>
          <w:rPr>
            <w:noProof/>
          </w:rPr>
          <w:drawing>
            <wp:inline distT="0" distB="0" distL="0" distR="0" wp14:anchorId="22716CC3" wp14:editId="15069842">
              <wp:extent cx="4572000" cy="2400300"/>
              <wp:effectExtent l="0" t="0" r="0" b="0"/>
              <wp:docPr id="1066498228" name="Imagen 51570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5701170"/>
                      <pic:cNvPicPr/>
                    </pic:nvPicPr>
                    <pic:blipFill>
                      <a:blip r:embed="rId7">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ins>
    </w:p>
    <w:p w14:paraId="373442F0" w14:textId="4816179A" w:rsidR="67B7A608" w:rsidRDefault="67B7A608" w:rsidP="67B7A608">
      <w:pPr>
        <w:pStyle w:val="Prrafodelista"/>
        <w:jc w:val="both"/>
        <w:rPr>
          <w:ins w:id="44" w:author="Usuario invitado" w:date="2020-05-01T06:44:00Z"/>
        </w:rPr>
      </w:pPr>
    </w:p>
    <w:p w14:paraId="1C42C93B" w14:textId="07399AEE" w:rsidR="67B7A608" w:rsidRDefault="4AFBC8BF" w:rsidP="67B7A608">
      <w:pPr>
        <w:pStyle w:val="Prrafodelista"/>
        <w:jc w:val="both"/>
        <w:rPr>
          <w:ins w:id="45" w:author="Usuario invitado" w:date="2020-05-01T07:22:00Z"/>
        </w:rPr>
      </w:pPr>
      <w:ins w:id="46" w:author="Usuario invitado" w:date="2020-05-01T06:45:00Z">
        <w:r>
          <w:t>Flujograma:</w:t>
        </w:r>
      </w:ins>
      <w:ins w:id="47" w:author="jose sanchez" w:date="2020-05-01T14:20:00Z">
        <w:r>
          <w:t xml:space="preserve"> </w:t>
        </w:r>
      </w:ins>
      <w:ins w:id="48" w:author="Usuario invitado" w:date="2020-05-01T06:45:00Z">
        <w:r>
          <w:t xml:space="preserve">Ingreso </w:t>
        </w:r>
      </w:ins>
      <w:ins w:id="49" w:author="Usuario invitado" w:date="2020-05-01T07:40:00Z">
        <w:r>
          <w:t xml:space="preserve">y </w:t>
        </w:r>
        <w:del w:id="50" w:author="jose sanchez" w:date="2020-05-01T14:20:00Z">
          <w:r w:rsidR="67B7A608" w:rsidDel="4AFBC8BF">
            <w:delText xml:space="preserve">salida </w:delText>
          </w:r>
        </w:del>
      </w:ins>
      <w:ins w:id="51" w:author="Usuario invitado" w:date="2020-05-01T06:45:00Z">
        <w:del w:id="52" w:author="jose sanchez" w:date="2020-05-01T14:20:00Z">
          <w:r w:rsidR="67B7A608" w:rsidDel="4AFBC8BF">
            <w:delText xml:space="preserve"> aplicación</w:delText>
          </w:r>
        </w:del>
      </w:ins>
      <w:ins w:id="53" w:author="jose sanchez" w:date="2020-05-01T14:20:00Z">
        <w:r>
          <w:t>salida</w:t>
        </w:r>
      </w:ins>
      <w:ins w:id="54" w:author="jose sanchez" w:date="2020-05-01T14:26:00Z">
        <w:r>
          <w:t>,</w:t>
        </w:r>
      </w:ins>
      <w:ins w:id="55" w:author="jose sanchez" w:date="2020-05-01T14:20:00Z">
        <w:r>
          <w:t xml:space="preserve"> aplicación</w:t>
        </w:r>
      </w:ins>
      <w:ins w:id="56" w:author="Usuario invitado" w:date="2020-05-01T06:45:00Z">
        <w:r>
          <w:t xml:space="preserve"> web</w:t>
        </w:r>
      </w:ins>
    </w:p>
    <w:p w14:paraId="058AFDAC" w14:textId="64519D9F" w:rsidR="67B7A608" w:rsidRDefault="67B7A608" w:rsidP="67B7A608">
      <w:pPr>
        <w:pStyle w:val="Prrafodelista"/>
        <w:jc w:val="both"/>
        <w:rPr>
          <w:ins w:id="57" w:author="Usuario invitado" w:date="2020-05-01T07:22:00Z"/>
        </w:rPr>
      </w:pPr>
    </w:p>
    <w:p w14:paraId="1A1C903B" w14:textId="118BA457" w:rsidR="67B7A608" w:rsidRDefault="67B7A608">
      <w:pPr>
        <w:pStyle w:val="Prrafodelista"/>
        <w:jc w:val="both"/>
        <w:rPr>
          <w:ins w:id="58" w:author="Usuario invitado" w:date="2020-05-01T07:38:00Z"/>
        </w:rPr>
        <w:pPrChange w:id="59" w:author="Usuario invitado" w:date="2020-05-01T07:25:00Z">
          <w:pPr/>
        </w:pPrChange>
      </w:pPr>
      <w:ins w:id="60" w:author="Usuario invitado" w:date="2020-05-01T07:25:00Z">
        <w:r>
          <w:rPr>
            <w:noProof/>
          </w:rPr>
          <w:lastRenderedPageBreak/>
          <w:drawing>
            <wp:inline distT="0" distB="0" distL="0" distR="0" wp14:anchorId="204C6B44" wp14:editId="0C0EC56A">
              <wp:extent cx="3952875" cy="4572000"/>
              <wp:effectExtent l="0" t="0" r="0" b="0"/>
              <wp:docPr id="1775411364" name="Imagen 1394514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94514864"/>
                      <pic:cNvPicPr/>
                    </pic:nvPicPr>
                    <pic:blipFill>
                      <a:blip r:embed="rId8">
                        <a:extLst>
                          <a:ext uri="{28A0092B-C50C-407E-A947-70E740481C1C}">
                            <a14:useLocalDpi xmlns:a14="http://schemas.microsoft.com/office/drawing/2010/main" val="0"/>
                          </a:ext>
                        </a:extLst>
                      </a:blip>
                      <a:stretch>
                        <a:fillRect/>
                      </a:stretch>
                    </pic:blipFill>
                    <pic:spPr>
                      <a:xfrm>
                        <a:off x="0" y="0"/>
                        <a:ext cx="3952875" cy="4572000"/>
                      </a:xfrm>
                      <a:prstGeom prst="rect">
                        <a:avLst/>
                      </a:prstGeom>
                    </pic:spPr>
                  </pic:pic>
                </a:graphicData>
              </a:graphic>
            </wp:inline>
          </w:drawing>
        </w:r>
      </w:ins>
    </w:p>
    <w:p w14:paraId="0813C1D5" w14:textId="3BD4C393" w:rsidR="67B7A608" w:rsidRDefault="67B7A608" w:rsidP="67B7A608">
      <w:pPr>
        <w:pStyle w:val="Prrafodelista"/>
        <w:jc w:val="both"/>
        <w:rPr>
          <w:ins w:id="61" w:author="Usuario invitado" w:date="2020-05-01T07:38:00Z"/>
        </w:rPr>
      </w:pPr>
    </w:p>
    <w:p w14:paraId="67D8F8A5" w14:textId="7FFF7F14" w:rsidR="67B7A608" w:rsidRDefault="4AFBC8BF" w:rsidP="67B7A608">
      <w:pPr>
        <w:pStyle w:val="Prrafodelista"/>
        <w:jc w:val="both"/>
        <w:rPr>
          <w:ins w:id="62" w:author="Usuario invitado" w:date="2020-05-01T07:42:00Z"/>
          <w:rFonts w:ascii="Arial" w:eastAsia="Arial" w:hAnsi="Arial" w:cs="Arial"/>
          <w:sz w:val="24"/>
          <w:szCs w:val="24"/>
          <w:rPrChange w:id="63" w:author="Usuario invitado" w:date="2020-05-01T08:09:00Z">
            <w:rPr>
              <w:ins w:id="64" w:author="Usuario invitado" w:date="2020-05-01T07:42:00Z"/>
              <w:sz w:val="24"/>
              <w:szCs w:val="24"/>
            </w:rPr>
          </w:rPrChange>
        </w:rPr>
      </w:pPr>
      <w:ins w:id="65" w:author="Usuario invitado" w:date="2020-05-01T07:38:00Z">
        <w:r w:rsidRPr="4AFBC8BF">
          <w:rPr>
            <w:rFonts w:ascii="Arial" w:eastAsia="Arial" w:hAnsi="Arial" w:cs="Arial"/>
            <w:sz w:val="24"/>
            <w:szCs w:val="24"/>
            <w:rPrChange w:id="66" w:author="Usuario invitado" w:date="2020-05-01T08:09:00Z">
              <w:rPr/>
            </w:rPrChange>
          </w:rPr>
          <w:t>De los procesos presentados dentro</w:t>
        </w:r>
      </w:ins>
      <w:ins w:id="67" w:author="jose sanchez" w:date="2020-05-01T14:21:00Z">
        <w:r w:rsidRPr="4AFBC8BF">
          <w:rPr>
            <w:rFonts w:ascii="Arial" w:eastAsia="Arial" w:hAnsi="Arial" w:cs="Arial"/>
            <w:sz w:val="24"/>
            <w:szCs w:val="24"/>
          </w:rPr>
          <w:t xml:space="preserve"> del</w:t>
        </w:r>
      </w:ins>
      <w:ins w:id="68" w:author="Usuario invitado" w:date="2020-05-01T07:38:00Z">
        <w:r w:rsidRPr="4AFBC8BF">
          <w:rPr>
            <w:rFonts w:ascii="Arial" w:eastAsia="Arial" w:hAnsi="Arial" w:cs="Arial"/>
            <w:sz w:val="24"/>
            <w:szCs w:val="24"/>
            <w:rPrChange w:id="69" w:author="Usuario invitado" w:date="2020-05-01T08:09:00Z">
              <w:rPr/>
            </w:rPrChange>
          </w:rPr>
          <w:t xml:space="preserve"> </w:t>
        </w:r>
      </w:ins>
      <w:ins w:id="70" w:author="Usuario invitado" w:date="2020-05-01T07:39:00Z">
        <w:r w:rsidRPr="4AFBC8BF">
          <w:rPr>
            <w:rFonts w:ascii="Arial" w:eastAsia="Arial" w:hAnsi="Arial" w:cs="Arial"/>
            <w:sz w:val="24"/>
            <w:szCs w:val="24"/>
            <w:rPrChange w:id="71" w:author="Usuario invitado" w:date="2020-05-01T08:09:00Z">
              <w:rPr/>
            </w:rPrChange>
          </w:rPr>
          <w:t>flujograma</w:t>
        </w:r>
      </w:ins>
      <w:ins w:id="72" w:author="jose sanchez" w:date="2020-05-01T14:23:00Z">
        <w:r w:rsidRPr="4AFBC8BF">
          <w:rPr>
            <w:rFonts w:ascii="Arial" w:eastAsia="Arial" w:hAnsi="Arial" w:cs="Arial"/>
            <w:sz w:val="24"/>
            <w:szCs w:val="24"/>
          </w:rPr>
          <w:t>;</w:t>
        </w:r>
      </w:ins>
      <w:ins w:id="73" w:author="Usuario invitado" w:date="2020-05-01T07:39:00Z">
        <w:del w:id="74" w:author="jose sanchez" w:date="2020-05-01T14:23:00Z">
          <w:r w:rsidR="67B7A608" w:rsidRPr="4AFBC8BF" w:rsidDel="4AFBC8BF">
            <w:rPr>
              <w:rFonts w:ascii="Arial" w:eastAsia="Arial" w:hAnsi="Arial" w:cs="Arial"/>
              <w:sz w:val="24"/>
              <w:szCs w:val="24"/>
              <w:rPrChange w:id="75" w:author="Usuario invitado" w:date="2020-05-01T08:09:00Z">
                <w:rPr/>
              </w:rPrChange>
            </w:rPr>
            <w:delText>,</w:delText>
          </w:r>
        </w:del>
        <w:r w:rsidRPr="4AFBC8BF">
          <w:rPr>
            <w:rFonts w:ascii="Arial" w:eastAsia="Arial" w:hAnsi="Arial" w:cs="Arial"/>
            <w:sz w:val="24"/>
            <w:szCs w:val="24"/>
            <w:rPrChange w:id="76" w:author="Usuario invitado" w:date="2020-05-01T08:09:00Z">
              <w:rPr/>
            </w:rPrChange>
          </w:rPr>
          <w:t xml:space="preserve"> en el cual </w:t>
        </w:r>
      </w:ins>
      <w:ins w:id="77" w:author="jose sanchez" w:date="2020-05-01T14:21:00Z">
        <w:r w:rsidRPr="4AFBC8BF">
          <w:rPr>
            <w:rFonts w:ascii="Arial" w:eastAsia="Arial" w:hAnsi="Arial" w:cs="Arial"/>
            <w:sz w:val="24"/>
            <w:szCs w:val="24"/>
          </w:rPr>
          <w:t xml:space="preserve">se </w:t>
        </w:r>
      </w:ins>
      <w:ins w:id="78" w:author="Usuario invitado" w:date="2020-05-01T07:39:00Z">
        <w:r w:rsidRPr="4AFBC8BF">
          <w:rPr>
            <w:rFonts w:ascii="Arial" w:eastAsia="Arial" w:hAnsi="Arial" w:cs="Arial"/>
            <w:sz w:val="24"/>
            <w:szCs w:val="24"/>
            <w:rPrChange w:id="79" w:author="Usuario invitado" w:date="2020-05-01T08:09:00Z">
              <w:rPr/>
            </w:rPrChange>
          </w:rPr>
          <w:t xml:space="preserve">da </w:t>
        </w:r>
        <w:del w:id="80" w:author="jose sanchez" w:date="2020-05-01T14:20:00Z">
          <w:r w:rsidR="67B7A608" w:rsidRPr="4AFBC8BF" w:rsidDel="4AFBC8BF">
            <w:rPr>
              <w:rFonts w:ascii="Arial" w:eastAsia="Arial" w:hAnsi="Arial" w:cs="Arial"/>
              <w:sz w:val="24"/>
              <w:szCs w:val="24"/>
              <w:rPrChange w:id="81" w:author="Usuario invitado" w:date="2020-05-01T08:09:00Z">
                <w:rPr/>
              </w:rPrChange>
            </w:rPr>
            <w:delText>mension</w:delText>
          </w:r>
        </w:del>
      </w:ins>
      <w:ins w:id="82" w:author="jose sanchez" w:date="2020-05-01T14:20:00Z">
        <w:r w:rsidRPr="4AFBC8BF">
          <w:rPr>
            <w:rFonts w:ascii="Arial" w:eastAsia="Arial" w:hAnsi="Arial" w:cs="Arial"/>
            <w:sz w:val="24"/>
            <w:szCs w:val="24"/>
          </w:rPr>
          <w:t>mención</w:t>
        </w:r>
      </w:ins>
      <w:ins w:id="83" w:author="jose sanchez" w:date="2020-05-01T14:21:00Z">
        <w:r w:rsidRPr="4AFBC8BF">
          <w:rPr>
            <w:rFonts w:ascii="Arial" w:eastAsia="Arial" w:hAnsi="Arial" w:cs="Arial"/>
            <w:sz w:val="24"/>
            <w:szCs w:val="24"/>
          </w:rPr>
          <w:t xml:space="preserve"> específica</w:t>
        </w:r>
      </w:ins>
      <w:ins w:id="84" w:author="Usuario invitado" w:date="2020-05-01T07:39:00Z">
        <w:r w:rsidRPr="4AFBC8BF">
          <w:rPr>
            <w:rFonts w:ascii="Arial" w:eastAsia="Arial" w:hAnsi="Arial" w:cs="Arial"/>
            <w:sz w:val="24"/>
            <w:szCs w:val="24"/>
            <w:rPrChange w:id="85" w:author="Usuario invitado" w:date="2020-05-01T08:09:00Z">
              <w:rPr/>
            </w:rPrChange>
          </w:rPr>
          <w:t xml:space="preserve"> del</w:t>
        </w:r>
      </w:ins>
      <w:ins w:id="86" w:author="jose sanchez" w:date="2020-05-01T14:21:00Z">
        <w:r w:rsidRPr="4AFBC8BF">
          <w:rPr>
            <w:rFonts w:ascii="Arial" w:eastAsia="Arial" w:hAnsi="Arial" w:cs="Arial"/>
            <w:sz w:val="24"/>
            <w:szCs w:val="24"/>
          </w:rPr>
          <w:t xml:space="preserve"> proceso de</w:t>
        </w:r>
      </w:ins>
      <w:ins w:id="87" w:author="Usuario invitado" w:date="2020-05-01T07:39:00Z">
        <w:r w:rsidRPr="4AFBC8BF">
          <w:rPr>
            <w:rFonts w:ascii="Arial" w:eastAsia="Arial" w:hAnsi="Arial" w:cs="Arial"/>
            <w:sz w:val="24"/>
            <w:szCs w:val="24"/>
            <w:rPrChange w:id="88" w:author="Usuario invitado" w:date="2020-05-01T08:09:00Z">
              <w:rPr/>
            </w:rPrChange>
          </w:rPr>
          <w:t xml:space="preserve"> ingreso y salida de </w:t>
        </w:r>
      </w:ins>
      <w:ins w:id="89" w:author="Usuario invitado" w:date="2020-05-01T07:40:00Z">
        <w:r w:rsidRPr="4AFBC8BF">
          <w:rPr>
            <w:rFonts w:ascii="Arial" w:eastAsia="Arial" w:hAnsi="Arial" w:cs="Arial"/>
            <w:sz w:val="24"/>
            <w:szCs w:val="24"/>
            <w:rPrChange w:id="90" w:author="Usuario invitado" w:date="2020-05-01T08:09:00Z">
              <w:rPr/>
            </w:rPrChange>
          </w:rPr>
          <w:t xml:space="preserve">la </w:t>
        </w:r>
      </w:ins>
      <w:ins w:id="91" w:author="Usuario invitado" w:date="2020-05-01T07:41:00Z">
        <w:r w:rsidRPr="4AFBC8BF">
          <w:rPr>
            <w:rFonts w:ascii="Arial" w:eastAsia="Arial" w:hAnsi="Arial" w:cs="Arial"/>
            <w:sz w:val="24"/>
            <w:szCs w:val="24"/>
            <w:rPrChange w:id="92" w:author="Usuario invitado" w:date="2020-05-01T08:09:00Z">
              <w:rPr/>
            </w:rPrChange>
          </w:rPr>
          <w:t>aplicación web</w:t>
        </w:r>
      </w:ins>
      <w:ins w:id="93" w:author="Usuario invitado" w:date="2020-05-01T07:40:00Z">
        <w:r w:rsidRPr="4AFBC8BF">
          <w:rPr>
            <w:rFonts w:ascii="Arial" w:eastAsia="Arial" w:hAnsi="Arial" w:cs="Arial"/>
            <w:sz w:val="24"/>
            <w:szCs w:val="24"/>
            <w:rPrChange w:id="94" w:author="Usuario invitado" w:date="2020-05-01T08:09:00Z">
              <w:rPr/>
            </w:rPrChange>
          </w:rPr>
          <w:t>,</w:t>
        </w:r>
      </w:ins>
      <w:ins w:id="95" w:author="Usuario invitado" w:date="2020-05-01T07:41:00Z">
        <w:r w:rsidRPr="4AFBC8BF">
          <w:rPr>
            <w:rFonts w:ascii="Arial" w:eastAsia="Arial" w:hAnsi="Arial" w:cs="Arial"/>
            <w:sz w:val="24"/>
            <w:szCs w:val="24"/>
            <w:rPrChange w:id="96" w:author="Usuario invitado" w:date="2020-05-01T08:09:00Z">
              <w:rPr/>
            </w:rPrChange>
          </w:rPr>
          <w:t xml:space="preserve"> </w:t>
        </w:r>
        <w:del w:id="97" w:author="jose sanchez" w:date="2020-05-01T14:22:00Z">
          <w:r w:rsidR="67B7A608" w:rsidRPr="4AFBC8BF" w:rsidDel="4AFBC8BF">
            <w:rPr>
              <w:rFonts w:ascii="Arial" w:eastAsia="Arial" w:hAnsi="Arial" w:cs="Arial"/>
              <w:sz w:val="24"/>
              <w:szCs w:val="24"/>
              <w:rPrChange w:id="98" w:author="Usuario invitado" w:date="2020-05-01T08:09:00Z">
                <w:rPr/>
              </w:rPrChange>
            </w:rPr>
            <w:delText>podemos describir cada uno de ellos</w:delText>
          </w:r>
        </w:del>
      </w:ins>
      <w:ins w:id="99" w:author="jose sanchez" w:date="2020-05-01T14:22:00Z">
        <w:r w:rsidRPr="4AFBC8BF">
          <w:rPr>
            <w:rFonts w:ascii="Arial" w:eastAsia="Arial" w:hAnsi="Arial" w:cs="Arial"/>
            <w:sz w:val="24"/>
            <w:szCs w:val="24"/>
          </w:rPr>
          <w:t xml:space="preserve"> se presenta su respectiva descripción a continuación</w:t>
        </w:r>
      </w:ins>
      <w:ins w:id="100" w:author="Usuario invitado" w:date="2020-05-01T07:41:00Z">
        <w:r w:rsidRPr="4AFBC8BF">
          <w:rPr>
            <w:rFonts w:ascii="Arial" w:eastAsia="Arial" w:hAnsi="Arial" w:cs="Arial"/>
            <w:sz w:val="24"/>
            <w:szCs w:val="24"/>
            <w:rPrChange w:id="101" w:author="Usuario invitado" w:date="2020-05-01T08:09:00Z">
              <w:rPr/>
            </w:rPrChange>
          </w:rPr>
          <w:t>:</w:t>
        </w:r>
      </w:ins>
      <w:ins w:id="102" w:author="Usuario invitado" w:date="2020-05-01T07:39:00Z">
        <w:r w:rsidRPr="4AFBC8BF">
          <w:rPr>
            <w:rFonts w:ascii="Arial" w:eastAsia="Arial" w:hAnsi="Arial" w:cs="Arial"/>
            <w:sz w:val="24"/>
            <w:szCs w:val="24"/>
            <w:rPrChange w:id="103" w:author="Usuario invitado" w:date="2020-05-01T08:09:00Z">
              <w:rPr/>
            </w:rPrChange>
          </w:rPr>
          <w:t xml:space="preserve"> </w:t>
        </w:r>
      </w:ins>
    </w:p>
    <w:p w14:paraId="7AF66285" w14:textId="45E4C820" w:rsidR="67B7A608" w:rsidRDefault="67B7A608">
      <w:pPr>
        <w:pStyle w:val="Prrafodelista"/>
        <w:numPr>
          <w:ilvl w:val="1"/>
          <w:numId w:val="70"/>
        </w:numPr>
        <w:jc w:val="both"/>
        <w:rPr>
          <w:ins w:id="104" w:author="Usuario invitado" w:date="2020-05-01T07:45:00Z"/>
          <w:rFonts w:ascii="Arial" w:eastAsia="Arial" w:hAnsi="Arial" w:cs="Arial"/>
          <w:sz w:val="24"/>
          <w:szCs w:val="24"/>
        </w:rPr>
        <w:pPrChange w:id="105" w:author="Usuario invitado" w:date="2020-05-01T07:42:00Z">
          <w:pPr>
            <w:pStyle w:val="Prrafodelista"/>
            <w:jc w:val="both"/>
          </w:pPr>
        </w:pPrChange>
      </w:pPr>
      <w:ins w:id="106" w:author="Usuario invitado" w:date="2020-05-01T07:43:00Z">
        <w:r w:rsidRPr="67B7A608">
          <w:rPr>
            <w:rFonts w:ascii="Arial" w:eastAsia="Arial" w:hAnsi="Arial" w:cs="Arial"/>
            <w:sz w:val="24"/>
            <w:szCs w:val="24"/>
            <w:rPrChange w:id="107" w:author="Usuario invitado" w:date="2020-05-01T08:09:00Z">
              <w:rPr/>
            </w:rPrChange>
          </w:rPr>
          <w:t>Registrarse</w:t>
        </w:r>
      </w:ins>
      <w:ins w:id="108" w:author="Usuario invitado" w:date="2020-05-01T07:44:00Z">
        <w:r w:rsidRPr="67B7A608">
          <w:rPr>
            <w:rFonts w:ascii="Arial" w:eastAsia="Arial" w:hAnsi="Arial" w:cs="Arial"/>
            <w:sz w:val="24"/>
            <w:szCs w:val="24"/>
            <w:rPrChange w:id="109" w:author="Usuario invitado" w:date="2020-05-01T08:09:00Z">
              <w:rPr/>
            </w:rPrChange>
          </w:rPr>
          <w:t>,</w:t>
        </w:r>
      </w:ins>
      <w:ins w:id="110" w:author="Usuario invitado" w:date="2020-05-01T07:45:00Z">
        <w:r w:rsidRPr="67B7A608">
          <w:rPr>
            <w:rFonts w:ascii="Arial" w:eastAsia="Arial" w:hAnsi="Arial" w:cs="Arial"/>
            <w:sz w:val="24"/>
            <w:szCs w:val="24"/>
            <w:rPrChange w:id="111" w:author="Usuario invitado" w:date="2020-05-01T08:09:00Z">
              <w:rPr/>
            </w:rPrChange>
          </w:rPr>
          <w:t xml:space="preserve"> e</w:t>
        </w:r>
      </w:ins>
      <w:ins w:id="112" w:author="Usuario invitado" w:date="2020-05-01T07:44:00Z">
        <w:r w:rsidRPr="67B7A608">
          <w:rPr>
            <w:rFonts w:ascii="Arial" w:eastAsia="Arial" w:hAnsi="Arial" w:cs="Arial"/>
            <w:sz w:val="24"/>
            <w:szCs w:val="24"/>
            <w:rPrChange w:id="113" w:author="Usuario invitado" w:date="2020-05-01T08:09:00Z">
              <w:rPr>
                <w:rFonts w:ascii="Calibri" w:eastAsia="Calibri" w:hAnsi="Calibri" w:cs="Calibri"/>
              </w:rPr>
            </w:rPrChange>
          </w:rPr>
          <w:t>sta vista contiene un formato en el cual cualquier persona pueda registrarse detallando su información personal.</w:t>
        </w:r>
      </w:ins>
    </w:p>
    <w:p w14:paraId="7A7794A6" w14:textId="0CB3ACCE" w:rsidR="67B7A608" w:rsidRDefault="67B7A608">
      <w:pPr>
        <w:pStyle w:val="Prrafodelista"/>
        <w:numPr>
          <w:ilvl w:val="1"/>
          <w:numId w:val="70"/>
        </w:numPr>
        <w:jc w:val="both"/>
        <w:rPr>
          <w:ins w:id="114" w:author="Usuario invitado" w:date="2020-05-01T07:55:00Z"/>
          <w:rFonts w:ascii="Arial" w:eastAsia="Arial" w:hAnsi="Arial" w:cs="Arial"/>
          <w:sz w:val="24"/>
          <w:szCs w:val="24"/>
        </w:rPr>
        <w:pPrChange w:id="115" w:author="Usuario invitado" w:date="2020-05-01T07:45:00Z">
          <w:pPr/>
        </w:pPrChange>
      </w:pPr>
      <w:proofErr w:type="spellStart"/>
      <w:ins w:id="116" w:author="Usuario invitado" w:date="2020-05-01T07:45:00Z">
        <w:r w:rsidRPr="67B7A608">
          <w:rPr>
            <w:rFonts w:ascii="Arial" w:eastAsia="Arial" w:hAnsi="Arial" w:cs="Arial"/>
            <w:sz w:val="24"/>
            <w:szCs w:val="24"/>
            <w:rPrChange w:id="117" w:author="Usuario invitado" w:date="2020-05-01T08:09:00Z">
              <w:rPr>
                <w:rFonts w:ascii="Calibri" w:eastAsia="Calibri" w:hAnsi="Calibri" w:cs="Calibri"/>
              </w:rPr>
            </w:rPrChange>
          </w:rPr>
          <w:t>Login</w:t>
        </w:r>
        <w:proofErr w:type="spellEnd"/>
        <w:r w:rsidRPr="67B7A608">
          <w:rPr>
            <w:rFonts w:ascii="Arial" w:eastAsia="Arial" w:hAnsi="Arial" w:cs="Arial"/>
            <w:sz w:val="24"/>
            <w:szCs w:val="24"/>
            <w:rPrChange w:id="118" w:author="Usuario invitado" w:date="2020-05-01T08:09:00Z">
              <w:rPr>
                <w:rFonts w:ascii="Calibri" w:eastAsia="Calibri" w:hAnsi="Calibri" w:cs="Calibri"/>
              </w:rPr>
            </w:rPrChange>
          </w:rPr>
          <w:t xml:space="preserve">/Inicio Sesión, </w:t>
        </w:r>
      </w:ins>
      <w:ins w:id="119" w:author="Usuario invitado" w:date="2020-05-01T07:46:00Z">
        <w:r w:rsidRPr="67B7A608">
          <w:rPr>
            <w:rFonts w:ascii="Arial" w:eastAsia="Arial" w:hAnsi="Arial" w:cs="Arial"/>
            <w:sz w:val="24"/>
            <w:szCs w:val="24"/>
            <w:rPrChange w:id="120" w:author="Usuario invitado" w:date="2020-05-01T08:09:00Z">
              <w:rPr>
                <w:rFonts w:ascii="Calibri" w:eastAsia="Calibri" w:hAnsi="Calibri" w:cs="Calibri"/>
              </w:rPr>
            </w:rPrChange>
          </w:rPr>
          <w:t>e</w:t>
        </w:r>
        <w:r w:rsidRPr="67B7A608">
          <w:rPr>
            <w:rFonts w:ascii="Arial" w:eastAsia="Arial" w:hAnsi="Arial" w:cs="Arial"/>
            <w:sz w:val="24"/>
            <w:szCs w:val="24"/>
            <w:rPrChange w:id="121" w:author="Usuario invitado" w:date="2020-05-01T08:09:00Z">
              <w:rPr/>
            </w:rPrChange>
          </w:rPr>
          <w:t xml:space="preserve">sta vista permite al usuario ingresar a los beneficios de la web, mediante el botón del </w:t>
        </w:r>
        <w:proofErr w:type="spellStart"/>
        <w:r w:rsidRPr="67B7A608">
          <w:rPr>
            <w:rFonts w:ascii="Arial" w:eastAsia="Arial" w:hAnsi="Arial" w:cs="Arial"/>
            <w:sz w:val="24"/>
            <w:szCs w:val="24"/>
            <w:rPrChange w:id="122" w:author="Usuario invitado" w:date="2020-05-01T08:09:00Z">
              <w:rPr/>
            </w:rPrChange>
          </w:rPr>
          <w:t>header</w:t>
        </w:r>
        <w:proofErr w:type="spellEnd"/>
        <w:r w:rsidRPr="67B7A608">
          <w:rPr>
            <w:rFonts w:ascii="Arial" w:eastAsia="Arial" w:hAnsi="Arial" w:cs="Arial"/>
            <w:sz w:val="24"/>
            <w:szCs w:val="24"/>
            <w:rPrChange w:id="123" w:author="Usuario invitado" w:date="2020-05-01T08:09:00Z">
              <w:rPr/>
            </w:rPrChange>
          </w:rPr>
          <w:t xml:space="preserve"> “Inicio de sesión” o por “Comienza ahora” del inicio. En él se presentará un formulario para el inicio de sesión, este debe contar con validaciones que indique al usuario si hay algún error. Además, el formulario cuenta con dos botones, “Iniciar sesión” y “Borrar”.</w:t>
        </w:r>
      </w:ins>
    </w:p>
    <w:p w14:paraId="6FFD489B" w14:textId="26CF763B" w:rsidR="67B7A608" w:rsidRDefault="67B7A608">
      <w:pPr>
        <w:pStyle w:val="Prrafodelista"/>
        <w:numPr>
          <w:ilvl w:val="1"/>
          <w:numId w:val="70"/>
        </w:numPr>
        <w:jc w:val="both"/>
        <w:rPr>
          <w:ins w:id="124" w:author="Usuario invitado" w:date="2020-05-01T07:59:00Z"/>
          <w:rFonts w:ascii="Arial" w:eastAsia="Arial" w:hAnsi="Arial" w:cs="Arial"/>
          <w:sz w:val="24"/>
          <w:szCs w:val="24"/>
        </w:rPr>
        <w:pPrChange w:id="125" w:author="Usuario invitado" w:date="2020-05-01T07:55:00Z">
          <w:pPr/>
        </w:pPrChange>
      </w:pPr>
      <w:ins w:id="126" w:author="Usuario invitado" w:date="2020-05-01T07:55:00Z">
        <w:r w:rsidRPr="67B7A608">
          <w:rPr>
            <w:rFonts w:ascii="Arial" w:eastAsia="Arial" w:hAnsi="Arial" w:cs="Arial"/>
            <w:sz w:val="24"/>
            <w:szCs w:val="24"/>
            <w:rPrChange w:id="127" w:author="Usuario invitado" w:date="2020-05-01T08:09:00Z">
              <w:rPr/>
            </w:rPrChange>
          </w:rPr>
          <w:t xml:space="preserve">Escoger Curso, </w:t>
        </w:r>
      </w:ins>
      <w:ins w:id="128" w:author="Usuario invitado" w:date="2020-05-01T07:58:00Z">
        <w:r w:rsidRPr="67B7A608">
          <w:rPr>
            <w:rFonts w:ascii="Arial" w:eastAsia="Arial" w:hAnsi="Arial" w:cs="Arial"/>
            <w:sz w:val="24"/>
            <w:szCs w:val="24"/>
            <w:rPrChange w:id="129" w:author="Usuario invitado" w:date="2020-05-01T08:09:00Z">
              <w:rPr/>
            </w:rPrChange>
          </w:rPr>
          <w:t>esta vista brinda un listado total de los cursos disponibles en la web, la cual se podrá escoger para publicar sus citas.</w:t>
        </w:r>
      </w:ins>
    </w:p>
    <w:p w14:paraId="398F7686" w14:textId="2B182607" w:rsidR="67B7A608" w:rsidRDefault="67B7A608">
      <w:pPr>
        <w:pStyle w:val="Prrafodelista"/>
        <w:numPr>
          <w:ilvl w:val="1"/>
          <w:numId w:val="70"/>
        </w:numPr>
        <w:jc w:val="both"/>
        <w:rPr>
          <w:ins w:id="130" w:author="Usuario invitado" w:date="2020-05-01T08:03:00Z"/>
          <w:rFonts w:ascii="Arial" w:eastAsia="Arial" w:hAnsi="Arial" w:cs="Arial"/>
          <w:sz w:val="24"/>
          <w:szCs w:val="24"/>
        </w:rPr>
        <w:pPrChange w:id="131" w:author="Usuario invitado" w:date="2020-05-01T07:59:00Z">
          <w:pPr/>
        </w:pPrChange>
      </w:pPr>
      <w:ins w:id="132" w:author="Usuario invitado" w:date="2020-05-01T07:59:00Z">
        <w:r w:rsidRPr="67B7A608">
          <w:rPr>
            <w:rFonts w:ascii="Arial" w:eastAsia="Arial" w:hAnsi="Arial" w:cs="Arial"/>
            <w:sz w:val="24"/>
            <w:szCs w:val="24"/>
            <w:rPrChange w:id="133" w:author="Usuario invitado" w:date="2020-05-01T08:09:00Z">
              <w:rPr/>
            </w:rPrChange>
          </w:rPr>
          <w:t>Publicar cita,</w:t>
        </w:r>
      </w:ins>
      <w:ins w:id="134" w:author="Usuario invitado" w:date="2020-05-01T08:00:00Z">
        <w:r w:rsidRPr="67B7A608">
          <w:rPr>
            <w:rFonts w:ascii="Arial" w:eastAsia="Arial" w:hAnsi="Arial" w:cs="Arial"/>
            <w:sz w:val="24"/>
            <w:szCs w:val="24"/>
            <w:rPrChange w:id="135" w:author="Usuario invitado" w:date="2020-05-01T08:09:00Z">
              <w:rPr/>
            </w:rPrChange>
          </w:rPr>
          <w:t xml:space="preserve"> </w:t>
        </w:r>
      </w:ins>
      <w:ins w:id="136" w:author="Usuario invitado" w:date="2020-05-01T08:01:00Z">
        <w:r w:rsidRPr="67B7A608">
          <w:rPr>
            <w:rFonts w:ascii="Arial" w:eastAsia="Arial" w:hAnsi="Arial" w:cs="Arial"/>
            <w:sz w:val="24"/>
            <w:szCs w:val="24"/>
            <w:rPrChange w:id="137" w:author="Usuario invitado" w:date="2020-05-01T08:09:00Z">
              <w:rPr/>
            </w:rPrChange>
          </w:rPr>
          <w:t>e</w:t>
        </w:r>
      </w:ins>
      <w:ins w:id="138" w:author="Usuario invitado" w:date="2020-05-01T08:00:00Z">
        <w:r w:rsidRPr="67B7A608">
          <w:rPr>
            <w:rFonts w:ascii="Arial" w:eastAsia="Arial" w:hAnsi="Arial" w:cs="Arial"/>
            <w:sz w:val="24"/>
            <w:szCs w:val="24"/>
            <w:rPrChange w:id="139" w:author="Usuario invitado" w:date="2020-05-01T08:09:00Z">
              <w:rPr/>
            </w:rPrChange>
          </w:rPr>
          <w:t xml:space="preserve">sta vista </w:t>
        </w:r>
      </w:ins>
      <w:ins w:id="140" w:author="Usuario invitado" w:date="2020-05-01T08:02:00Z">
        <w:r w:rsidRPr="67B7A608">
          <w:rPr>
            <w:rFonts w:ascii="Arial" w:eastAsia="Arial" w:hAnsi="Arial" w:cs="Arial"/>
            <w:sz w:val="24"/>
            <w:szCs w:val="24"/>
            <w:rPrChange w:id="141" w:author="Usuario invitado" w:date="2020-05-01T08:09:00Z">
              <w:rPr/>
            </w:rPrChange>
          </w:rPr>
          <w:t>proveerá la</w:t>
        </w:r>
      </w:ins>
      <w:ins w:id="142" w:author="Usuario invitado" w:date="2020-05-01T08:01:00Z">
        <w:r w:rsidRPr="67B7A608">
          <w:rPr>
            <w:rFonts w:ascii="Arial" w:eastAsia="Arial" w:hAnsi="Arial" w:cs="Arial"/>
            <w:sz w:val="24"/>
            <w:szCs w:val="24"/>
            <w:rPrChange w:id="143" w:author="Usuario invitado" w:date="2020-05-01T08:09:00Z">
              <w:rPr/>
            </w:rPrChange>
          </w:rPr>
          <w:t xml:space="preserve"> crea</w:t>
        </w:r>
      </w:ins>
      <w:ins w:id="144" w:author="Usuario invitado" w:date="2020-05-01T08:02:00Z">
        <w:r w:rsidRPr="67B7A608">
          <w:rPr>
            <w:rFonts w:ascii="Arial" w:eastAsia="Arial" w:hAnsi="Arial" w:cs="Arial"/>
            <w:sz w:val="24"/>
            <w:szCs w:val="24"/>
            <w:rPrChange w:id="145" w:author="Usuario invitado" w:date="2020-05-01T08:09:00Z">
              <w:rPr/>
            </w:rPrChange>
          </w:rPr>
          <w:t>ción de una</w:t>
        </w:r>
      </w:ins>
      <w:ins w:id="146" w:author="Usuario invitado" w:date="2020-05-01T08:03:00Z">
        <w:r w:rsidRPr="67B7A608">
          <w:rPr>
            <w:rFonts w:ascii="Arial" w:eastAsia="Arial" w:hAnsi="Arial" w:cs="Arial"/>
            <w:sz w:val="24"/>
            <w:szCs w:val="24"/>
            <w:rPrChange w:id="147" w:author="Usuario invitado" w:date="2020-05-01T08:09:00Z">
              <w:rPr/>
            </w:rPrChange>
          </w:rPr>
          <w:t xml:space="preserve"> </w:t>
        </w:r>
      </w:ins>
      <w:ins w:id="148" w:author="Usuario invitado" w:date="2020-05-01T08:01:00Z">
        <w:r w:rsidRPr="67B7A608">
          <w:rPr>
            <w:rFonts w:ascii="Arial" w:eastAsia="Arial" w:hAnsi="Arial" w:cs="Arial"/>
            <w:sz w:val="24"/>
            <w:szCs w:val="24"/>
            <w:rPrChange w:id="149" w:author="Usuario invitado" w:date="2020-05-01T08:09:00Z">
              <w:rPr/>
            </w:rPrChange>
          </w:rPr>
          <w:t>cita en el sis</w:t>
        </w:r>
      </w:ins>
      <w:ins w:id="150" w:author="Usuario invitado" w:date="2020-05-01T08:02:00Z">
        <w:r w:rsidRPr="67B7A608">
          <w:rPr>
            <w:rFonts w:ascii="Arial" w:eastAsia="Arial" w:hAnsi="Arial" w:cs="Arial"/>
            <w:sz w:val="24"/>
            <w:szCs w:val="24"/>
            <w:rPrChange w:id="151" w:author="Usuario invitado" w:date="2020-05-01T08:09:00Z">
              <w:rPr/>
            </w:rPrChange>
          </w:rPr>
          <w:t>tema</w:t>
        </w:r>
      </w:ins>
      <w:ins w:id="152" w:author="Usuario invitado" w:date="2020-05-01T08:03:00Z">
        <w:r w:rsidRPr="67B7A608">
          <w:rPr>
            <w:rFonts w:ascii="Arial" w:eastAsia="Arial" w:hAnsi="Arial" w:cs="Arial"/>
            <w:sz w:val="24"/>
            <w:szCs w:val="24"/>
            <w:rPrChange w:id="153" w:author="Usuario invitado" w:date="2020-05-01T08:09:00Z">
              <w:rPr/>
            </w:rPrChange>
          </w:rPr>
          <w:t>.</w:t>
        </w:r>
      </w:ins>
    </w:p>
    <w:p w14:paraId="56504B03" w14:textId="00AB95B5" w:rsidR="67B7A608" w:rsidRDefault="67B7A608">
      <w:pPr>
        <w:pStyle w:val="Prrafodelista"/>
        <w:numPr>
          <w:ilvl w:val="1"/>
          <w:numId w:val="70"/>
        </w:numPr>
        <w:jc w:val="both"/>
        <w:rPr>
          <w:ins w:id="154" w:author="Usuario invitado" w:date="2020-05-01T08:05:00Z"/>
          <w:rFonts w:ascii="Arial" w:eastAsia="Arial" w:hAnsi="Arial" w:cs="Arial"/>
          <w:sz w:val="24"/>
          <w:szCs w:val="24"/>
        </w:rPr>
        <w:pPrChange w:id="155" w:author="Usuario invitado" w:date="2020-05-01T08:03:00Z">
          <w:pPr/>
        </w:pPrChange>
      </w:pPr>
      <w:ins w:id="156" w:author="Usuario invitado" w:date="2020-05-01T08:03:00Z">
        <w:r w:rsidRPr="67B7A608">
          <w:rPr>
            <w:rFonts w:ascii="Arial" w:eastAsia="Arial" w:hAnsi="Arial" w:cs="Arial"/>
            <w:sz w:val="24"/>
            <w:szCs w:val="24"/>
            <w:rPrChange w:id="157" w:author="Usuario invitado" w:date="2020-05-01T08:09:00Z">
              <w:rPr/>
            </w:rPrChange>
          </w:rPr>
          <w:t>Seleccionar cita</w:t>
        </w:r>
      </w:ins>
      <w:ins w:id="158" w:author="Usuario invitado" w:date="2020-05-01T08:04:00Z">
        <w:r w:rsidRPr="67B7A608">
          <w:rPr>
            <w:rFonts w:ascii="Arial" w:eastAsia="Arial" w:hAnsi="Arial" w:cs="Arial"/>
            <w:sz w:val="24"/>
            <w:szCs w:val="24"/>
            <w:rPrChange w:id="159" w:author="Usuario invitado" w:date="2020-05-01T08:09:00Z">
              <w:rPr/>
            </w:rPrChange>
          </w:rPr>
          <w:t>, se puede escoger citas publicadas en el sistema.</w:t>
        </w:r>
      </w:ins>
    </w:p>
    <w:p w14:paraId="76328D6F" w14:textId="5B9DE110" w:rsidR="67B7A608" w:rsidRDefault="67B7A608">
      <w:pPr>
        <w:pStyle w:val="Prrafodelista"/>
        <w:numPr>
          <w:ilvl w:val="1"/>
          <w:numId w:val="70"/>
        </w:numPr>
        <w:jc w:val="both"/>
        <w:rPr>
          <w:ins w:id="160" w:author="Usuario invitado" w:date="2020-05-01T08:09:00Z"/>
          <w:rFonts w:ascii="Arial" w:eastAsia="Arial" w:hAnsi="Arial" w:cs="Arial"/>
          <w:sz w:val="24"/>
          <w:szCs w:val="24"/>
        </w:rPr>
        <w:pPrChange w:id="161" w:author="Usuario invitado" w:date="2020-05-01T08:05:00Z">
          <w:pPr/>
        </w:pPrChange>
      </w:pPr>
      <w:ins w:id="162" w:author="Usuario invitado" w:date="2020-05-01T08:05:00Z">
        <w:r w:rsidRPr="67B7A608">
          <w:rPr>
            <w:rFonts w:ascii="Arial" w:eastAsia="Arial" w:hAnsi="Arial" w:cs="Arial"/>
            <w:sz w:val="24"/>
            <w:szCs w:val="24"/>
            <w:rPrChange w:id="163" w:author="Usuario invitado" w:date="2020-05-01T08:09:00Z">
              <w:rPr/>
            </w:rPrChange>
          </w:rPr>
          <w:t>Registrar</w:t>
        </w:r>
      </w:ins>
      <w:ins w:id="164" w:author="Usuario invitado" w:date="2020-05-01T08:06:00Z">
        <w:r w:rsidRPr="67B7A608">
          <w:rPr>
            <w:rFonts w:ascii="Arial" w:eastAsia="Arial" w:hAnsi="Arial" w:cs="Arial"/>
            <w:sz w:val="24"/>
            <w:szCs w:val="24"/>
            <w:rPrChange w:id="165" w:author="Usuario invitado" w:date="2020-05-01T08:09:00Z">
              <w:rPr/>
            </w:rPrChange>
          </w:rPr>
          <w:t xml:space="preserve"> cita, Esta vista te brindará un formulario </w:t>
        </w:r>
      </w:ins>
      <w:ins w:id="166" w:author="Usuario invitado" w:date="2020-05-01T08:08:00Z">
        <w:r w:rsidRPr="67B7A608">
          <w:rPr>
            <w:rFonts w:ascii="Arial" w:eastAsia="Arial" w:hAnsi="Arial" w:cs="Arial"/>
            <w:sz w:val="24"/>
            <w:szCs w:val="24"/>
            <w:rPrChange w:id="167" w:author="Usuario invitado" w:date="2020-05-01T08:09:00Z">
              <w:rPr/>
            </w:rPrChange>
          </w:rPr>
          <w:t>en cual</w:t>
        </w:r>
      </w:ins>
      <w:ins w:id="168" w:author="Usuario invitado" w:date="2020-05-01T08:06:00Z">
        <w:r w:rsidRPr="67B7A608">
          <w:rPr>
            <w:rFonts w:ascii="Arial" w:eastAsia="Arial" w:hAnsi="Arial" w:cs="Arial"/>
            <w:sz w:val="24"/>
            <w:szCs w:val="24"/>
            <w:rPrChange w:id="169" w:author="Usuario invitado" w:date="2020-05-01T08:09:00Z">
              <w:rPr/>
            </w:rPrChange>
          </w:rPr>
          <w:t xml:space="preserve"> cita deseas registrar</w:t>
        </w:r>
      </w:ins>
      <w:ins w:id="170" w:author="Usuario invitado" w:date="2020-05-01T08:07:00Z">
        <w:r w:rsidRPr="67B7A608">
          <w:rPr>
            <w:rFonts w:ascii="Arial" w:eastAsia="Arial" w:hAnsi="Arial" w:cs="Arial"/>
            <w:sz w:val="24"/>
            <w:szCs w:val="24"/>
            <w:rPrChange w:id="171" w:author="Usuario invitado" w:date="2020-05-01T08:09:00Z">
              <w:rPr/>
            </w:rPrChange>
          </w:rPr>
          <w:t>te</w:t>
        </w:r>
      </w:ins>
      <w:ins w:id="172" w:author="Usuario invitado" w:date="2020-05-01T08:06:00Z">
        <w:r w:rsidRPr="67B7A608">
          <w:rPr>
            <w:rFonts w:ascii="Arial" w:eastAsia="Arial" w:hAnsi="Arial" w:cs="Arial"/>
            <w:sz w:val="24"/>
            <w:szCs w:val="24"/>
            <w:rPrChange w:id="173" w:author="Usuario invitado" w:date="2020-05-01T08:09:00Z">
              <w:rPr/>
            </w:rPrChange>
          </w:rPr>
          <w:t>, además, registras la cita con el botón “registrar”.</w:t>
        </w:r>
      </w:ins>
    </w:p>
    <w:p w14:paraId="7D9C12E1" w14:textId="0D2DF6BE" w:rsidR="67B7A608" w:rsidRDefault="4AFBC8BF">
      <w:pPr>
        <w:pStyle w:val="Prrafodelista"/>
        <w:numPr>
          <w:ilvl w:val="1"/>
          <w:numId w:val="70"/>
        </w:numPr>
        <w:jc w:val="both"/>
        <w:rPr>
          <w:ins w:id="174" w:author="Usuario invitado" w:date="2020-05-01T06:37:00Z"/>
          <w:rFonts w:ascii="Arial" w:eastAsia="Arial" w:hAnsi="Arial" w:cs="Arial"/>
          <w:sz w:val="24"/>
          <w:szCs w:val="24"/>
        </w:rPr>
        <w:pPrChange w:id="175" w:author="Usuario invitado" w:date="2020-05-01T08:09:00Z">
          <w:pPr/>
        </w:pPrChange>
      </w:pPr>
      <w:ins w:id="176" w:author="Usuario invitado" w:date="2020-05-01T08:09:00Z">
        <w:r w:rsidRPr="4AFBC8BF">
          <w:rPr>
            <w:rFonts w:ascii="Arial" w:eastAsia="Arial" w:hAnsi="Arial" w:cs="Arial"/>
            <w:sz w:val="24"/>
            <w:szCs w:val="24"/>
          </w:rPr>
          <w:lastRenderedPageBreak/>
          <w:t>Cerrar Sesi</w:t>
        </w:r>
      </w:ins>
      <w:ins w:id="177" w:author="Usuario invitado" w:date="2020-05-01T08:10:00Z">
        <w:r w:rsidRPr="4AFBC8BF">
          <w:rPr>
            <w:rFonts w:ascii="Arial" w:eastAsia="Arial" w:hAnsi="Arial" w:cs="Arial"/>
            <w:sz w:val="24"/>
            <w:szCs w:val="24"/>
          </w:rPr>
          <w:t>ón, e</w:t>
        </w:r>
        <w:r w:rsidRPr="4AFBC8BF">
          <w:rPr>
            <w:rFonts w:ascii="Arial" w:eastAsia="Arial" w:hAnsi="Arial" w:cs="Arial"/>
            <w:sz w:val="24"/>
            <w:szCs w:val="24"/>
            <w:rPrChange w:id="178" w:author="Usuario invitado" w:date="2020-05-01T08:10:00Z">
              <w:rPr/>
            </w:rPrChange>
          </w:rPr>
          <w:t>ste botón se encuentra de forma permanente en la parte superior</w:t>
        </w:r>
      </w:ins>
      <w:ins w:id="179" w:author="jose sanchez" w:date="2020-05-01T14:23:00Z">
        <w:r w:rsidRPr="4AFBC8BF">
          <w:rPr>
            <w:rFonts w:ascii="Arial" w:eastAsia="Arial" w:hAnsi="Arial" w:cs="Arial"/>
            <w:sz w:val="24"/>
            <w:szCs w:val="24"/>
          </w:rPr>
          <w:t>,</w:t>
        </w:r>
      </w:ins>
      <w:ins w:id="180" w:author="Usuario invitado" w:date="2020-05-01T08:10:00Z">
        <w:r w:rsidRPr="4AFBC8BF">
          <w:rPr>
            <w:rFonts w:ascii="Arial" w:eastAsia="Arial" w:hAnsi="Arial" w:cs="Arial"/>
            <w:sz w:val="24"/>
            <w:szCs w:val="24"/>
            <w:rPrChange w:id="181" w:author="Usuario invitado" w:date="2020-05-01T08:10:00Z">
              <w:rPr/>
            </w:rPrChange>
          </w:rPr>
          <w:t xml:space="preserve"> solo si se detecta</w:t>
        </w:r>
        <w:del w:id="182" w:author="jose sanchez" w:date="2020-05-01T14:24:00Z">
          <w:r w:rsidR="67B7A608" w:rsidRPr="4AFBC8BF" w:rsidDel="4AFBC8BF">
            <w:rPr>
              <w:rFonts w:ascii="Arial" w:eastAsia="Arial" w:hAnsi="Arial" w:cs="Arial"/>
              <w:sz w:val="24"/>
              <w:szCs w:val="24"/>
              <w:rPrChange w:id="183" w:author="Usuario invitado" w:date="2020-05-01T08:10:00Z">
                <w:rPr/>
              </w:rPrChange>
            </w:rPr>
            <w:delText>r</w:delText>
          </w:r>
        </w:del>
        <w:r w:rsidRPr="4AFBC8BF">
          <w:rPr>
            <w:rFonts w:ascii="Arial" w:eastAsia="Arial" w:hAnsi="Arial" w:cs="Arial"/>
            <w:sz w:val="24"/>
            <w:szCs w:val="24"/>
            <w:rPrChange w:id="184" w:author="Usuario invitado" w:date="2020-05-01T08:10:00Z">
              <w:rPr/>
            </w:rPrChange>
          </w:rPr>
          <w:t xml:space="preserve"> que un alumno ha iniciado sesión. Una vez que se seleccione el usuario regresará al inicio.</w:t>
        </w:r>
      </w:ins>
    </w:p>
    <w:p w14:paraId="047ED7C3" w14:textId="2CC28A09" w:rsidR="0CF004CC" w:rsidRDefault="0CF004CC" w:rsidP="0CF004CC">
      <w:pPr>
        <w:pStyle w:val="Prrafodelista"/>
        <w:jc w:val="both"/>
        <w:rPr>
          <w:ins w:id="185" w:author="Elliot Leo Garamendi Sarmiento" w:date="2020-04-30T02:20:00Z"/>
          <w:rFonts w:ascii="Arial" w:hAnsi="Arial" w:cs="Arial"/>
          <w:sz w:val="24"/>
          <w:szCs w:val="24"/>
        </w:rPr>
      </w:pPr>
    </w:p>
    <w:p w14:paraId="71F9DBD0" w14:textId="36F431AB" w:rsidR="000D1EC0" w:rsidRDefault="000D1EC0" w:rsidP="000621C4">
      <w:pPr>
        <w:pStyle w:val="Prrafodelista"/>
        <w:jc w:val="both"/>
        <w:rPr>
          <w:ins w:id="186" w:author="Elliot Leo Garamendi Sarmiento" w:date="2020-04-30T02:16:00Z"/>
          <w:rFonts w:ascii="Arial" w:hAnsi="Arial" w:cs="Arial"/>
          <w:sz w:val="24"/>
          <w:szCs w:val="24"/>
        </w:rPr>
      </w:pPr>
      <w:ins w:id="187" w:author="Elliot Leo Garamendi Sarmiento" w:date="2020-04-30T02:20:00Z">
        <w:r>
          <w:rPr>
            <w:rFonts w:ascii="Arial" w:hAnsi="Arial" w:cs="Arial"/>
            <w:sz w:val="24"/>
            <w:szCs w:val="24"/>
          </w:rPr>
          <w:t xml:space="preserve">Eso sería lo básico, sin embargo, se puede hacer más compleja, </w:t>
        </w:r>
        <w:r w:rsidR="007C11E4">
          <w:rPr>
            <w:rFonts w:ascii="Arial" w:hAnsi="Arial" w:cs="Arial"/>
            <w:sz w:val="24"/>
            <w:szCs w:val="24"/>
          </w:rPr>
          <w:t xml:space="preserve">con el tema de inicio, contacto, perfil, etc. </w:t>
        </w:r>
      </w:ins>
      <w:ins w:id="188" w:author="Elliot Leo Garamendi Sarmiento" w:date="2020-04-30T02:21:00Z">
        <w:r w:rsidR="007C11E4">
          <w:rPr>
            <w:rFonts w:ascii="Arial" w:hAnsi="Arial" w:cs="Arial"/>
            <w:sz w:val="24"/>
            <w:szCs w:val="24"/>
          </w:rPr>
          <w:t>Prefiero no complicarnos.</w:t>
        </w:r>
      </w:ins>
    </w:p>
    <w:p w14:paraId="2A2042AE" w14:textId="51222E88" w:rsidR="000D1EC0" w:rsidRDefault="000D1EC0" w:rsidP="000621C4">
      <w:pPr>
        <w:pStyle w:val="Prrafodelista"/>
        <w:jc w:val="both"/>
        <w:rPr>
          <w:ins w:id="189" w:author="Elliot Leo Garamendi Sarmiento" w:date="2020-04-30T02:22:00Z"/>
          <w:rFonts w:ascii="Arial" w:hAnsi="Arial" w:cs="Arial"/>
          <w:sz w:val="24"/>
          <w:szCs w:val="24"/>
        </w:rPr>
      </w:pPr>
    </w:p>
    <w:p w14:paraId="27600733" w14:textId="2D4B765B" w:rsidR="007C11E4" w:rsidRDefault="007C11E4" w:rsidP="000621C4">
      <w:pPr>
        <w:pStyle w:val="Prrafodelista"/>
        <w:jc w:val="both"/>
        <w:rPr>
          <w:ins w:id="190" w:author="Elliot Leo Garamendi Sarmiento" w:date="2020-04-30T02:22:00Z"/>
          <w:rFonts w:ascii="Arial" w:hAnsi="Arial" w:cs="Arial"/>
          <w:sz w:val="24"/>
          <w:szCs w:val="24"/>
        </w:rPr>
      </w:pPr>
      <w:ins w:id="191" w:author="Elliot Leo Garamendi Sarmiento" w:date="2020-04-30T02:22:00Z">
        <w:r>
          <w:rPr>
            <w:rFonts w:ascii="Arial" w:hAnsi="Arial" w:cs="Arial"/>
            <w:sz w:val="24"/>
            <w:szCs w:val="24"/>
          </w:rPr>
          <w:t xml:space="preserve">El detalle general de cada “Actividad” está en el </w:t>
        </w:r>
        <w:proofErr w:type="spellStart"/>
        <w:r>
          <w:rPr>
            <w:rFonts w:ascii="Arial" w:hAnsi="Arial" w:cs="Arial"/>
            <w:sz w:val="24"/>
            <w:szCs w:val="24"/>
          </w:rPr>
          <w:t>PProy</w:t>
        </w:r>
        <w:proofErr w:type="spellEnd"/>
        <w:r>
          <w:rPr>
            <w:rFonts w:ascii="Arial" w:hAnsi="Arial" w:cs="Arial"/>
            <w:sz w:val="24"/>
            <w:szCs w:val="24"/>
          </w:rPr>
          <w:t>.</w:t>
        </w:r>
      </w:ins>
    </w:p>
    <w:p w14:paraId="31B2662A" w14:textId="77777777" w:rsidR="007C11E4" w:rsidRDefault="007C11E4" w:rsidP="000621C4">
      <w:pPr>
        <w:pStyle w:val="Prrafodelista"/>
        <w:jc w:val="both"/>
        <w:rPr>
          <w:ins w:id="192" w:author="Elliot Leo Garamendi Sarmiento" w:date="2020-04-30T02:18:00Z"/>
          <w:rFonts w:ascii="Arial" w:hAnsi="Arial" w:cs="Arial"/>
          <w:sz w:val="24"/>
          <w:szCs w:val="24"/>
        </w:rPr>
      </w:pPr>
    </w:p>
    <w:p w14:paraId="619BF126" w14:textId="6C6D3A89" w:rsidR="000D1EC0" w:rsidRDefault="000D1EC0" w:rsidP="000621C4">
      <w:pPr>
        <w:pStyle w:val="Prrafodelista"/>
        <w:jc w:val="both"/>
        <w:rPr>
          <w:rFonts w:ascii="Arial" w:hAnsi="Arial" w:cs="Arial"/>
          <w:sz w:val="24"/>
          <w:szCs w:val="24"/>
        </w:rPr>
      </w:pPr>
      <w:ins w:id="193" w:author="Elliot Leo Garamendi Sarmiento" w:date="2020-04-30T02:16:00Z">
        <w:r>
          <w:rPr>
            <w:rFonts w:ascii="Arial" w:hAnsi="Arial" w:cs="Arial"/>
            <w:sz w:val="24"/>
            <w:szCs w:val="24"/>
          </w:rPr>
          <w:t>Opcional sería de visitante y adm</w:t>
        </w:r>
      </w:ins>
      <w:ins w:id="194" w:author="Elliot Leo Garamendi Sarmiento" w:date="2020-04-30T02:18:00Z">
        <w:r>
          <w:rPr>
            <w:rFonts w:ascii="Arial" w:hAnsi="Arial" w:cs="Arial"/>
            <w:sz w:val="24"/>
            <w:szCs w:val="24"/>
          </w:rPr>
          <w:t>inistra</w:t>
        </w:r>
      </w:ins>
      <w:ins w:id="195" w:author="Elliot Leo Garamendi Sarmiento" w:date="2020-04-30T02:19:00Z">
        <w:r>
          <w:rPr>
            <w:rFonts w:ascii="Arial" w:hAnsi="Arial" w:cs="Arial"/>
            <w:sz w:val="24"/>
            <w:szCs w:val="24"/>
          </w:rPr>
          <w:t>dor</w:t>
        </w:r>
      </w:ins>
      <w:ins w:id="196" w:author="Elliot Leo Garamendi Sarmiento" w:date="2020-04-30T02:16:00Z">
        <w:r>
          <w:rPr>
            <w:rFonts w:ascii="Arial" w:hAnsi="Arial" w:cs="Arial"/>
            <w:sz w:val="24"/>
            <w:szCs w:val="24"/>
          </w:rPr>
          <w:t>.</w:t>
        </w:r>
      </w:ins>
    </w:p>
    <w:p w14:paraId="502C7D14" w14:textId="77777777" w:rsidR="0045321C" w:rsidRPr="000621C4" w:rsidRDefault="0045321C" w:rsidP="000621C4">
      <w:pPr>
        <w:pStyle w:val="Prrafodelista"/>
        <w:jc w:val="both"/>
        <w:rPr>
          <w:rFonts w:ascii="Arial" w:hAnsi="Arial" w:cs="Arial"/>
          <w:sz w:val="24"/>
          <w:szCs w:val="24"/>
        </w:rPr>
      </w:pPr>
    </w:p>
    <w:p w14:paraId="71204107" w14:textId="623B0AD2" w:rsidR="00401DC0" w:rsidRPr="0045321C" w:rsidRDefault="008D762D" w:rsidP="000621C4">
      <w:pPr>
        <w:pStyle w:val="Prrafodelista"/>
        <w:numPr>
          <w:ilvl w:val="1"/>
          <w:numId w:val="34"/>
        </w:numPr>
        <w:jc w:val="both"/>
        <w:rPr>
          <w:rFonts w:ascii="Arial" w:hAnsi="Arial" w:cs="Arial"/>
          <w:b/>
          <w:bCs/>
          <w:sz w:val="24"/>
          <w:szCs w:val="24"/>
        </w:rPr>
      </w:pPr>
      <w:r w:rsidRPr="0045321C">
        <w:rPr>
          <w:rFonts w:ascii="Arial" w:hAnsi="Arial" w:cs="Arial"/>
          <w:b/>
          <w:bCs/>
          <w:sz w:val="24"/>
          <w:szCs w:val="24"/>
        </w:rPr>
        <w:t>Definición del documento de análisis y modelamiento de los procesos a automatizar.</w:t>
      </w:r>
    </w:p>
    <w:p w14:paraId="0E1AF7CE" w14:textId="43085D72" w:rsidR="008D762D" w:rsidRDefault="4AFBC8BF" w:rsidP="00847D04">
      <w:pPr>
        <w:pStyle w:val="Prrafodelista"/>
        <w:jc w:val="both"/>
        <w:rPr>
          <w:rFonts w:ascii="Arial" w:hAnsi="Arial" w:cs="Arial"/>
          <w:sz w:val="24"/>
          <w:szCs w:val="24"/>
        </w:rPr>
      </w:pPr>
      <w:r w:rsidRPr="4AFBC8BF">
        <w:rPr>
          <w:rFonts w:ascii="Arial" w:hAnsi="Arial" w:cs="Arial"/>
          <w:sz w:val="24"/>
          <w:szCs w:val="24"/>
        </w:rPr>
        <w:t>Para el análisis y modelamiento de los procesos a automatizar se tomaron en cuenta del modelo de negocio los siguientes procesos:</w:t>
      </w:r>
    </w:p>
    <w:p w14:paraId="53771C53" w14:textId="645988BD" w:rsidR="1CDB1F91" w:rsidRDefault="70B33ACA" w:rsidP="003D428B">
      <w:pPr>
        <w:pStyle w:val="Prrafodelista"/>
        <w:numPr>
          <w:ilvl w:val="1"/>
          <w:numId w:val="80"/>
        </w:numPr>
        <w:jc w:val="both"/>
        <w:rPr>
          <w:rFonts w:eastAsiaTheme="minorEastAsia"/>
          <w:sz w:val="24"/>
          <w:szCs w:val="24"/>
        </w:rPr>
      </w:pPr>
      <w:r w:rsidRPr="70B33ACA">
        <w:rPr>
          <w:rFonts w:ascii="Arial" w:hAnsi="Arial" w:cs="Arial"/>
          <w:sz w:val="24"/>
          <w:szCs w:val="24"/>
        </w:rPr>
        <w:t>Publicación de cita</w:t>
      </w:r>
    </w:p>
    <w:p w14:paraId="00A3651C" w14:textId="467EA50D" w:rsidR="1CDB1F91" w:rsidRDefault="70B33ACA" w:rsidP="003D428B">
      <w:pPr>
        <w:pStyle w:val="Prrafodelista"/>
        <w:numPr>
          <w:ilvl w:val="1"/>
          <w:numId w:val="80"/>
        </w:numPr>
        <w:jc w:val="both"/>
        <w:rPr>
          <w:sz w:val="24"/>
          <w:szCs w:val="24"/>
        </w:rPr>
      </w:pPr>
      <w:r w:rsidRPr="70B33ACA">
        <w:rPr>
          <w:rFonts w:ascii="Arial" w:hAnsi="Arial" w:cs="Arial"/>
          <w:sz w:val="24"/>
          <w:szCs w:val="24"/>
        </w:rPr>
        <w:t>Búsqueda de citas de enseñanza</w:t>
      </w:r>
    </w:p>
    <w:p w14:paraId="0EF51BCF" w14:textId="287177A4" w:rsidR="1CDB1F91" w:rsidRDefault="1CDB1F91" w:rsidP="003D428B">
      <w:pPr>
        <w:pStyle w:val="Prrafodelista"/>
        <w:numPr>
          <w:ilvl w:val="1"/>
          <w:numId w:val="80"/>
        </w:numPr>
        <w:jc w:val="both"/>
        <w:rPr>
          <w:sz w:val="24"/>
          <w:szCs w:val="24"/>
        </w:rPr>
      </w:pPr>
      <w:r w:rsidRPr="1CDB1F91">
        <w:rPr>
          <w:rFonts w:ascii="Arial" w:hAnsi="Arial" w:cs="Arial"/>
          <w:sz w:val="24"/>
          <w:szCs w:val="24"/>
        </w:rPr>
        <w:t>Inscripción a citas de estudio</w:t>
      </w:r>
    </w:p>
    <w:p w14:paraId="500F58FC" w14:textId="51079C8A" w:rsidR="007C11E4" w:rsidRDefault="1CDB1F91" w:rsidP="000621C4">
      <w:pPr>
        <w:pStyle w:val="Prrafodelista"/>
        <w:jc w:val="both"/>
        <w:rPr>
          <w:rFonts w:ascii="Arial" w:hAnsi="Arial" w:cs="Arial"/>
          <w:sz w:val="24"/>
          <w:szCs w:val="24"/>
        </w:rPr>
      </w:pPr>
      <w:r w:rsidRPr="1CDB1F91">
        <w:rPr>
          <w:rFonts w:ascii="Arial" w:hAnsi="Arial" w:cs="Arial"/>
          <w:sz w:val="24"/>
          <w:szCs w:val="24"/>
        </w:rPr>
        <w:t>Estos procesos se encuentran detallados en el punto 1.2 “Elaboración del diseño del modelo de negocio”, y se especificarán en la elaboración del punto 2 “Diseño de la solución”.</w:t>
      </w:r>
    </w:p>
    <w:p w14:paraId="4DB5C0B4" w14:textId="77777777" w:rsidR="00B62778" w:rsidRPr="000621C4" w:rsidRDefault="00B62778" w:rsidP="000621C4">
      <w:pPr>
        <w:pStyle w:val="Prrafodelista"/>
        <w:jc w:val="both"/>
        <w:rPr>
          <w:rFonts w:ascii="Arial" w:hAnsi="Arial" w:cs="Arial"/>
          <w:sz w:val="24"/>
          <w:szCs w:val="24"/>
        </w:rPr>
      </w:pPr>
    </w:p>
    <w:p w14:paraId="60FD7ABC" w14:textId="276A047C" w:rsidR="67B7A608" w:rsidRDefault="67B7A608" w:rsidP="67B7A608">
      <w:pPr>
        <w:pStyle w:val="Prrafodelista"/>
        <w:numPr>
          <w:ilvl w:val="1"/>
          <w:numId w:val="34"/>
        </w:numPr>
        <w:jc w:val="both"/>
        <w:rPr>
          <w:rFonts w:ascii="Arial" w:hAnsi="Arial" w:cs="Arial"/>
          <w:b/>
          <w:bCs/>
          <w:sz w:val="24"/>
          <w:szCs w:val="24"/>
        </w:rPr>
      </w:pPr>
      <w:r w:rsidRPr="67B7A608">
        <w:rPr>
          <w:rFonts w:ascii="Arial" w:hAnsi="Arial" w:cs="Arial"/>
          <w:b/>
          <w:bCs/>
          <w:sz w:val="24"/>
          <w:szCs w:val="24"/>
        </w:rPr>
        <w:t>Elaboración del alcance del proyecto</w:t>
      </w:r>
    </w:p>
    <w:p w14:paraId="7812E793" w14:textId="1AE5E763" w:rsidR="1CDB1F91" w:rsidRDefault="67B7A608" w:rsidP="1CDB1F91">
      <w:pPr>
        <w:pStyle w:val="Prrafodelista"/>
        <w:jc w:val="both"/>
        <w:rPr>
          <w:rFonts w:ascii="Arial" w:hAnsi="Arial" w:cs="Arial"/>
          <w:sz w:val="24"/>
          <w:szCs w:val="24"/>
        </w:rPr>
      </w:pPr>
      <w:r w:rsidRPr="00902023">
        <w:rPr>
          <w:rFonts w:ascii="Arial" w:hAnsi="Arial" w:cs="Arial"/>
          <w:sz w:val="24"/>
          <w:szCs w:val="24"/>
        </w:rPr>
        <w:t>Luego del análisis y recopilación de requerimientos</w:t>
      </w:r>
      <w:r w:rsidRPr="67B7A608">
        <w:rPr>
          <w:rFonts w:ascii="Arial" w:hAnsi="Arial" w:cs="Arial"/>
          <w:sz w:val="24"/>
          <w:szCs w:val="24"/>
        </w:rPr>
        <w:t>, se acordó que el proyecto sería realizado con la metodología cascada, es decir, comprenderá todas las actividades de las etapas de análisis, diseño, construcción, pruebas e implementación, las actividades que se realizarán serán las siguientes:</w:t>
      </w:r>
    </w:p>
    <w:p w14:paraId="10E967DE" w14:textId="745B3414" w:rsidR="1CDB1F91" w:rsidRDefault="67B7A608" w:rsidP="00902023">
      <w:pPr>
        <w:pStyle w:val="Prrafodelista"/>
        <w:numPr>
          <w:ilvl w:val="1"/>
          <w:numId w:val="79"/>
        </w:numPr>
        <w:jc w:val="both"/>
        <w:rPr>
          <w:rFonts w:eastAsiaTheme="minorEastAsia"/>
          <w:sz w:val="24"/>
          <w:szCs w:val="24"/>
        </w:rPr>
      </w:pPr>
      <w:r w:rsidRPr="67B7A608">
        <w:rPr>
          <w:rFonts w:ascii="Arial" w:hAnsi="Arial" w:cs="Arial"/>
          <w:sz w:val="24"/>
          <w:szCs w:val="24"/>
        </w:rPr>
        <w:t xml:space="preserve">Actividades de la etapa de análisis: </w:t>
      </w:r>
    </w:p>
    <w:p w14:paraId="62DCBB8C" w14:textId="228468C5" w:rsidR="1CDB1F91" w:rsidRDefault="67B7A608" w:rsidP="00902023">
      <w:pPr>
        <w:ind w:left="1080"/>
        <w:jc w:val="both"/>
        <w:rPr>
          <w:rFonts w:ascii="Arial" w:hAnsi="Arial" w:cs="Arial"/>
          <w:sz w:val="24"/>
          <w:szCs w:val="24"/>
        </w:rPr>
      </w:pPr>
      <w:r w:rsidRPr="67B7A608">
        <w:rPr>
          <w:rFonts w:ascii="Arial" w:hAnsi="Arial" w:cs="Arial"/>
          <w:sz w:val="24"/>
          <w:szCs w:val="24"/>
        </w:rPr>
        <w:t>En esta etapa se realizan tanto las actividades de inicio y planificación como las de recopilación de requisitos, está a cargo del jefe del proyecto, así como del equipo, las actividades son las siguientes:</w:t>
      </w:r>
    </w:p>
    <w:p w14:paraId="0DF16973" w14:textId="5D84A624" w:rsidR="1CDB1F91" w:rsidRDefault="67B7A608" w:rsidP="00902023">
      <w:pPr>
        <w:pStyle w:val="Prrafodelista"/>
        <w:numPr>
          <w:ilvl w:val="2"/>
          <w:numId w:val="78"/>
        </w:numPr>
        <w:jc w:val="both"/>
        <w:rPr>
          <w:rFonts w:eastAsiaTheme="minorEastAsia"/>
          <w:sz w:val="24"/>
          <w:szCs w:val="24"/>
        </w:rPr>
      </w:pPr>
      <w:r w:rsidRPr="67B7A608">
        <w:rPr>
          <w:rFonts w:ascii="Arial" w:hAnsi="Arial" w:cs="Arial"/>
          <w:sz w:val="24"/>
          <w:szCs w:val="24"/>
        </w:rPr>
        <w:t>Elaborar plan de proyecto</w:t>
      </w:r>
    </w:p>
    <w:p w14:paraId="5A468EFC" w14:textId="33DB3733" w:rsidR="1CDB1F91" w:rsidRDefault="67B7A608" w:rsidP="00902023">
      <w:pPr>
        <w:pStyle w:val="Prrafodelista"/>
        <w:numPr>
          <w:ilvl w:val="2"/>
          <w:numId w:val="78"/>
        </w:numPr>
        <w:jc w:val="both"/>
        <w:rPr>
          <w:sz w:val="24"/>
          <w:szCs w:val="24"/>
        </w:rPr>
      </w:pPr>
      <w:r w:rsidRPr="67B7A608">
        <w:rPr>
          <w:rFonts w:ascii="Arial" w:hAnsi="Arial" w:cs="Arial"/>
          <w:sz w:val="24"/>
          <w:szCs w:val="24"/>
        </w:rPr>
        <w:t>Definir aspectos de la documentación y entregables</w:t>
      </w:r>
    </w:p>
    <w:p w14:paraId="796E2892" w14:textId="4F7C35E1" w:rsidR="1CDB1F91" w:rsidRDefault="67B7A608" w:rsidP="00902023">
      <w:pPr>
        <w:pStyle w:val="Prrafodelista"/>
        <w:numPr>
          <w:ilvl w:val="2"/>
          <w:numId w:val="78"/>
        </w:numPr>
        <w:jc w:val="both"/>
        <w:rPr>
          <w:sz w:val="24"/>
          <w:szCs w:val="24"/>
        </w:rPr>
      </w:pPr>
      <w:r w:rsidRPr="67B7A608">
        <w:rPr>
          <w:rFonts w:ascii="Arial" w:hAnsi="Arial" w:cs="Arial"/>
          <w:sz w:val="24"/>
          <w:szCs w:val="24"/>
        </w:rPr>
        <w:t>Elaborar cronograma de actividades</w:t>
      </w:r>
    </w:p>
    <w:p w14:paraId="264B3522" w14:textId="5D40CC45" w:rsidR="1CDB1F91" w:rsidRDefault="67B7A608" w:rsidP="00902023">
      <w:pPr>
        <w:pStyle w:val="Prrafodelista"/>
        <w:numPr>
          <w:ilvl w:val="2"/>
          <w:numId w:val="78"/>
        </w:numPr>
        <w:jc w:val="both"/>
        <w:rPr>
          <w:sz w:val="24"/>
          <w:szCs w:val="24"/>
        </w:rPr>
      </w:pPr>
      <w:r w:rsidRPr="67B7A608">
        <w:rPr>
          <w:rFonts w:ascii="Arial" w:hAnsi="Arial" w:cs="Arial"/>
          <w:sz w:val="24"/>
          <w:szCs w:val="24"/>
        </w:rPr>
        <w:t>Distribuir roles y funciones del equipo de trabajo</w:t>
      </w:r>
    </w:p>
    <w:p w14:paraId="052B2C2A" w14:textId="097FB295" w:rsidR="1CDB1F91" w:rsidRDefault="67B7A608" w:rsidP="00902023">
      <w:pPr>
        <w:pStyle w:val="Prrafodelista"/>
        <w:numPr>
          <w:ilvl w:val="2"/>
          <w:numId w:val="78"/>
        </w:numPr>
        <w:jc w:val="both"/>
        <w:rPr>
          <w:sz w:val="24"/>
          <w:szCs w:val="24"/>
        </w:rPr>
      </w:pPr>
      <w:r w:rsidRPr="67B7A608">
        <w:rPr>
          <w:rFonts w:ascii="Arial" w:hAnsi="Arial" w:cs="Arial"/>
          <w:sz w:val="24"/>
          <w:szCs w:val="24"/>
        </w:rPr>
        <w:t>Elaborar una lista maestra de requerimientos</w:t>
      </w:r>
    </w:p>
    <w:p w14:paraId="5C710EC1" w14:textId="6B840DCA" w:rsidR="1CDB1F91" w:rsidRDefault="67B7A608" w:rsidP="00902023">
      <w:pPr>
        <w:pStyle w:val="Prrafodelista"/>
        <w:numPr>
          <w:ilvl w:val="2"/>
          <w:numId w:val="78"/>
        </w:numPr>
        <w:jc w:val="both"/>
        <w:rPr>
          <w:sz w:val="24"/>
          <w:szCs w:val="24"/>
        </w:rPr>
      </w:pPr>
      <w:r w:rsidRPr="67B7A608">
        <w:rPr>
          <w:rFonts w:ascii="Arial" w:hAnsi="Arial" w:cs="Arial"/>
          <w:sz w:val="24"/>
          <w:szCs w:val="24"/>
        </w:rPr>
        <w:t>Realizar una matriz de riesgos</w:t>
      </w:r>
    </w:p>
    <w:p w14:paraId="4CC731B0" w14:textId="3BD18841" w:rsidR="1CDB1F91" w:rsidRDefault="67B7A608" w:rsidP="00902023">
      <w:pPr>
        <w:pStyle w:val="Prrafodelista"/>
        <w:numPr>
          <w:ilvl w:val="2"/>
          <w:numId w:val="78"/>
        </w:numPr>
        <w:jc w:val="both"/>
        <w:rPr>
          <w:sz w:val="24"/>
          <w:szCs w:val="24"/>
        </w:rPr>
      </w:pPr>
      <w:r w:rsidRPr="67B7A608">
        <w:rPr>
          <w:rFonts w:ascii="Arial" w:hAnsi="Arial" w:cs="Arial"/>
          <w:sz w:val="24"/>
          <w:szCs w:val="24"/>
        </w:rPr>
        <w:t>Elaborar un documento de análisis</w:t>
      </w:r>
    </w:p>
    <w:p w14:paraId="74374D27" w14:textId="527CB81F" w:rsidR="1CDB1F91" w:rsidRDefault="67B7A608" w:rsidP="00902023">
      <w:pPr>
        <w:pStyle w:val="Prrafodelista"/>
        <w:numPr>
          <w:ilvl w:val="1"/>
          <w:numId w:val="77"/>
        </w:numPr>
        <w:jc w:val="both"/>
        <w:rPr>
          <w:rFonts w:eastAsiaTheme="minorEastAsia"/>
          <w:sz w:val="24"/>
          <w:szCs w:val="24"/>
        </w:rPr>
      </w:pPr>
      <w:r w:rsidRPr="67B7A608">
        <w:rPr>
          <w:rFonts w:ascii="Arial" w:hAnsi="Arial" w:cs="Arial"/>
          <w:sz w:val="24"/>
          <w:szCs w:val="24"/>
        </w:rPr>
        <w:t xml:space="preserve">Actividades de la etapa de diseño y construcción: </w:t>
      </w:r>
    </w:p>
    <w:p w14:paraId="404CCC18" w14:textId="1153977E" w:rsidR="1CDB1F91" w:rsidRDefault="28F33B11" w:rsidP="00902023">
      <w:pPr>
        <w:ind w:left="1080"/>
        <w:jc w:val="both"/>
        <w:rPr>
          <w:rFonts w:ascii="Arial" w:hAnsi="Arial" w:cs="Arial"/>
          <w:sz w:val="24"/>
          <w:szCs w:val="24"/>
        </w:rPr>
      </w:pPr>
      <w:r w:rsidRPr="28F33B11">
        <w:rPr>
          <w:rFonts w:ascii="Arial" w:hAnsi="Arial" w:cs="Arial"/>
          <w:sz w:val="24"/>
          <w:szCs w:val="24"/>
        </w:rPr>
        <w:t>Esta fase se enfoca en la estructura de los datos, la arquitectura del software y la caracterización de interfaces. Así como, la implementación del código fuente. Estas actividades están a cargo del equipo de desarrollo del proyecto:</w:t>
      </w:r>
    </w:p>
    <w:p w14:paraId="60B9981A" w14:textId="23C6647E" w:rsidR="1CDB1F91" w:rsidRDefault="67B7A608" w:rsidP="00902023">
      <w:pPr>
        <w:pStyle w:val="Prrafodelista"/>
        <w:numPr>
          <w:ilvl w:val="2"/>
          <w:numId w:val="76"/>
        </w:numPr>
        <w:jc w:val="both"/>
        <w:rPr>
          <w:sz w:val="24"/>
          <w:szCs w:val="24"/>
        </w:rPr>
      </w:pPr>
      <w:r w:rsidRPr="67B7A608">
        <w:rPr>
          <w:rFonts w:ascii="Arial" w:hAnsi="Arial" w:cs="Arial"/>
          <w:sz w:val="24"/>
          <w:szCs w:val="24"/>
        </w:rPr>
        <w:lastRenderedPageBreak/>
        <w:t>Actualizar la matriz de requerimientos del usuario</w:t>
      </w:r>
    </w:p>
    <w:p w14:paraId="3B7DF924" w14:textId="4DF09480" w:rsidR="1CDB1F91" w:rsidRDefault="67B7A608" w:rsidP="00902023">
      <w:pPr>
        <w:pStyle w:val="Prrafodelista"/>
        <w:numPr>
          <w:ilvl w:val="2"/>
          <w:numId w:val="76"/>
        </w:numPr>
        <w:jc w:val="both"/>
        <w:rPr>
          <w:rFonts w:eastAsiaTheme="minorEastAsia"/>
          <w:sz w:val="24"/>
          <w:szCs w:val="24"/>
        </w:rPr>
      </w:pPr>
      <w:r w:rsidRPr="67B7A608">
        <w:rPr>
          <w:rFonts w:ascii="Arial" w:hAnsi="Arial" w:cs="Arial"/>
          <w:sz w:val="24"/>
          <w:szCs w:val="24"/>
        </w:rPr>
        <w:t>Realizar el documento de diseño.</w:t>
      </w:r>
    </w:p>
    <w:p w14:paraId="6CB00420" w14:textId="36BE292E" w:rsidR="1CDB1F91" w:rsidRDefault="67B7A608" w:rsidP="00902023">
      <w:pPr>
        <w:pStyle w:val="Prrafodelista"/>
        <w:numPr>
          <w:ilvl w:val="2"/>
          <w:numId w:val="76"/>
        </w:numPr>
        <w:jc w:val="both"/>
        <w:rPr>
          <w:sz w:val="24"/>
          <w:szCs w:val="24"/>
        </w:rPr>
      </w:pPr>
      <w:r w:rsidRPr="67B7A608">
        <w:rPr>
          <w:rFonts w:ascii="Arial" w:hAnsi="Arial" w:cs="Arial"/>
          <w:sz w:val="24"/>
          <w:szCs w:val="24"/>
        </w:rPr>
        <w:t>Diseñar y programar la base de datos</w:t>
      </w:r>
    </w:p>
    <w:p w14:paraId="4BF53748" w14:textId="211BC157" w:rsidR="1CDB1F91" w:rsidRDefault="67B7A608" w:rsidP="00902023">
      <w:pPr>
        <w:pStyle w:val="Prrafodelista"/>
        <w:numPr>
          <w:ilvl w:val="2"/>
          <w:numId w:val="76"/>
        </w:numPr>
        <w:jc w:val="both"/>
        <w:rPr>
          <w:sz w:val="24"/>
          <w:szCs w:val="24"/>
        </w:rPr>
      </w:pPr>
      <w:r w:rsidRPr="67B7A608">
        <w:rPr>
          <w:rFonts w:ascii="Arial" w:hAnsi="Arial" w:cs="Arial"/>
          <w:sz w:val="24"/>
          <w:szCs w:val="24"/>
        </w:rPr>
        <w:t>Diseñar y programar los módulos e interfaces</w:t>
      </w:r>
    </w:p>
    <w:p w14:paraId="5D446C99" w14:textId="2020ACB7" w:rsidR="1CDB1F91" w:rsidRDefault="67B7A608" w:rsidP="00902023">
      <w:pPr>
        <w:pStyle w:val="Prrafodelista"/>
        <w:numPr>
          <w:ilvl w:val="1"/>
          <w:numId w:val="75"/>
        </w:numPr>
        <w:jc w:val="both"/>
        <w:rPr>
          <w:rFonts w:eastAsiaTheme="minorEastAsia"/>
          <w:sz w:val="24"/>
          <w:szCs w:val="24"/>
        </w:rPr>
      </w:pPr>
      <w:r w:rsidRPr="67B7A608">
        <w:rPr>
          <w:rFonts w:ascii="Arial" w:hAnsi="Arial" w:cs="Arial"/>
          <w:sz w:val="24"/>
          <w:szCs w:val="24"/>
        </w:rPr>
        <w:t>Actividades de la etapa de pruebas:</w:t>
      </w:r>
    </w:p>
    <w:p w14:paraId="396E6364" w14:textId="1FCD4293" w:rsidR="1CDB1F91" w:rsidRDefault="67B7A608" w:rsidP="00902023">
      <w:pPr>
        <w:ind w:left="1080"/>
        <w:jc w:val="both"/>
        <w:rPr>
          <w:rFonts w:ascii="Arial" w:hAnsi="Arial" w:cs="Arial"/>
          <w:sz w:val="24"/>
          <w:szCs w:val="24"/>
        </w:rPr>
      </w:pPr>
      <w:r w:rsidRPr="67B7A608">
        <w:rPr>
          <w:rFonts w:ascii="Arial" w:hAnsi="Arial" w:cs="Arial"/>
          <w:sz w:val="24"/>
          <w:szCs w:val="24"/>
        </w:rPr>
        <w:t xml:space="preserve">Esta fase se centra en la realización de pruebas que aseguren todo se encuentra correctamente integrado y en funcionamiento. Esta etapa involucra a al equipo de desarrollo, y en especial de los analistas de calidad y gestor de la configuración. Las actividades son las siguientes: </w:t>
      </w:r>
    </w:p>
    <w:p w14:paraId="0732EFFB" w14:textId="4AA4A38F" w:rsidR="1CDB1F91" w:rsidRDefault="67B7A608" w:rsidP="00902023">
      <w:pPr>
        <w:pStyle w:val="Prrafodelista"/>
        <w:numPr>
          <w:ilvl w:val="2"/>
          <w:numId w:val="75"/>
        </w:numPr>
        <w:jc w:val="both"/>
        <w:rPr>
          <w:sz w:val="24"/>
          <w:szCs w:val="24"/>
        </w:rPr>
      </w:pPr>
      <w:r w:rsidRPr="67B7A608">
        <w:rPr>
          <w:rFonts w:ascii="Arial" w:hAnsi="Arial" w:cs="Arial"/>
          <w:sz w:val="24"/>
          <w:szCs w:val="24"/>
        </w:rPr>
        <w:t>Gestionar la auditoría de todos los elementos de configuración</w:t>
      </w:r>
    </w:p>
    <w:p w14:paraId="53F0B966" w14:textId="77C87930" w:rsidR="1CDB1F91" w:rsidRDefault="67B7A608" w:rsidP="00902023">
      <w:pPr>
        <w:pStyle w:val="Prrafodelista"/>
        <w:numPr>
          <w:ilvl w:val="2"/>
          <w:numId w:val="75"/>
        </w:numPr>
        <w:jc w:val="both"/>
        <w:rPr>
          <w:rFonts w:eastAsiaTheme="minorEastAsia"/>
          <w:sz w:val="24"/>
          <w:szCs w:val="24"/>
        </w:rPr>
      </w:pPr>
      <w:r w:rsidRPr="67B7A608">
        <w:rPr>
          <w:rFonts w:ascii="Arial" w:hAnsi="Arial" w:cs="Arial"/>
          <w:sz w:val="24"/>
          <w:szCs w:val="24"/>
        </w:rPr>
        <w:t>Realizar pruebas internas y externas</w:t>
      </w:r>
    </w:p>
    <w:p w14:paraId="354230BA" w14:textId="082D6B32" w:rsidR="1CDB1F91" w:rsidRDefault="67B7A608" w:rsidP="00902023">
      <w:pPr>
        <w:pStyle w:val="Prrafodelista"/>
        <w:numPr>
          <w:ilvl w:val="2"/>
          <w:numId w:val="75"/>
        </w:numPr>
        <w:jc w:val="both"/>
        <w:rPr>
          <w:sz w:val="24"/>
          <w:szCs w:val="24"/>
        </w:rPr>
      </w:pPr>
      <w:r w:rsidRPr="67B7A608">
        <w:rPr>
          <w:rFonts w:ascii="Arial" w:hAnsi="Arial" w:cs="Arial"/>
          <w:sz w:val="24"/>
          <w:szCs w:val="24"/>
        </w:rPr>
        <w:t xml:space="preserve">Hacer correcciones, si fuese necesario, de las observaciones encontradas en la etapa de pruebas internas.  </w:t>
      </w:r>
    </w:p>
    <w:p w14:paraId="7A58A2CF" w14:textId="6606C52C" w:rsidR="1CDB1F91" w:rsidRDefault="67B7A608" w:rsidP="00902023">
      <w:pPr>
        <w:pStyle w:val="Prrafodelista"/>
        <w:numPr>
          <w:ilvl w:val="2"/>
          <w:numId w:val="75"/>
        </w:numPr>
        <w:jc w:val="both"/>
        <w:rPr>
          <w:sz w:val="24"/>
          <w:szCs w:val="24"/>
        </w:rPr>
      </w:pPr>
      <w:r w:rsidRPr="67B7A608">
        <w:rPr>
          <w:rFonts w:ascii="Arial" w:hAnsi="Arial" w:cs="Arial"/>
          <w:sz w:val="24"/>
          <w:szCs w:val="24"/>
        </w:rPr>
        <w:t>Obtener la conformidad del cliente luego de las pruebas externas.</w:t>
      </w:r>
    </w:p>
    <w:p w14:paraId="49E68309" w14:textId="5EC5F56F" w:rsidR="1CDB1F91" w:rsidRDefault="67B7A608" w:rsidP="00902023">
      <w:pPr>
        <w:pStyle w:val="Prrafodelista"/>
        <w:numPr>
          <w:ilvl w:val="1"/>
          <w:numId w:val="73"/>
        </w:numPr>
        <w:jc w:val="both"/>
        <w:rPr>
          <w:rFonts w:eastAsiaTheme="minorEastAsia"/>
          <w:sz w:val="24"/>
          <w:szCs w:val="24"/>
        </w:rPr>
      </w:pPr>
      <w:r w:rsidRPr="67B7A608">
        <w:rPr>
          <w:rFonts w:ascii="Arial" w:hAnsi="Arial" w:cs="Arial"/>
          <w:sz w:val="24"/>
          <w:szCs w:val="24"/>
        </w:rPr>
        <w:t>Actividades de la etapa de implementación:</w:t>
      </w:r>
    </w:p>
    <w:p w14:paraId="4C346788" w14:textId="2F3479C8" w:rsidR="1CDB1F91" w:rsidRDefault="67B7A608" w:rsidP="00902023">
      <w:pPr>
        <w:ind w:left="1080"/>
        <w:jc w:val="both"/>
        <w:rPr>
          <w:rFonts w:ascii="Arial" w:hAnsi="Arial" w:cs="Arial"/>
          <w:sz w:val="24"/>
          <w:szCs w:val="24"/>
        </w:rPr>
      </w:pPr>
      <w:r w:rsidRPr="67B7A608">
        <w:rPr>
          <w:rFonts w:ascii="Arial" w:hAnsi="Arial" w:cs="Arial"/>
          <w:sz w:val="24"/>
          <w:szCs w:val="24"/>
        </w:rPr>
        <w:t>Esta es la fase final, se da después de la conformidad del cliente. Las actividades son:</w:t>
      </w:r>
    </w:p>
    <w:p w14:paraId="5C408420" w14:textId="4258616E" w:rsidR="1CDB1F91" w:rsidRDefault="67B7A608" w:rsidP="00902023">
      <w:pPr>
        <w:pStyle w:val="Prrafodelista"/>
        <w:numPr>
          <w:ilvl w:val="2"/>
          <w:numId w:val="72"/>
        </w:numPr>
        <w:jc w:val="both"/>
        <w:rPr>
          <w:rFonts w:eastAsiaTheme="minorEastAsia"/>
          <w:sz w:val="24"/>
          <w:szCs w:val="24"/>
        </w:rPr>
      </w:pPr>
      <w:r w:rsidRPr="67B7A608">
        <w:rPr>
          <w:rFonts w:ascii="Arial" w:hAnsi="Arial" w:cs="Arial"/>
          <w:sz w:val="24"/>
          <w:szCs w:val="24"/>
        </w:rPr>
        <w:t xml:space="preserve">Realizar el manual de usuario. </w:t>
      </w:r>
    </w:p>
    <w:p w14:paraId="3CFAD52F" w14:textId="606B9E50" w:rsidR="1CDB1F91" w:rsidRDefault="67B7A608" w:rsidP="00902023">
      <w:pPr>
        <w:pStyle w:val="Prrafodelista"/>
        <w:numPr>
          <w:ilvl w:val="2"/>
          <w:numId w:val="72"/>
        </w:numPr>
        <w:jc w:val="both"/>
        <w:rPr>
          <w:rFonts w:eastAsiaTheme="minorEastAsia"/>
          <w:sz w:val="24"/>
          <w:szCs w:val="24"/>
        </w:rPr>
      </w:pPr>
      <w:r w:rsidRPr="67B7A608">
        <w:rPr>
          <w:rFonts w:ascii="Arial" w:hAnsi="Arial" w:cs="Arial"/>
          <w:sz w:val="24"/>
          <w:szCs w:val="24"/>
        </w:rPr>
        <w:t>Entregar el producto.</w:t>
      </w:r>
    </w:p>
    <w:p w14:paraId="40D847A6" w14:textId="73B731FA" w:rsidR="67B7A608" w:rsidRPr="00BD5449" w:rsidRDefault="67B7A608" w:rsidP="00902023">
      <w:pPr>
        <w:ind w:left="360"/>
        <w:jc w:val="both"/>
        <w:rPr>
          <w:rFonts w:ascii="Arial" w:eastAsia="Arial" w:hAnsi="Arial" w:cs="Arial"/>
          <w:b/>
          <w:bCs/>
          <w:sz w:val="24"/>
          <w:szCs w:val="24"/>
        </w:rPr>
      </w:pPr>
      <w:r w:rsidRPr="00BD5449">
        <w:rPr>
          <w:rFonts w:ascii="Arial" w:hAnsi="Arial" w:cs="Arial"/>
          <w:b/>
          <w:bCs/>
          <w:sz w:val="24"/>
          <w:szCs w:val="24"/>
        </w:rPr>
        <w:t xml:space="preserve">1.5.   </w:t>
      </w:r>
      <w:r w:rsidRPr="00BD5449">
        <w:rPr>
          <w:rFonts w:ascii="Arial" w:eastAsia="Arial" w:hAnsi="Arial" w:cs="Arial"/>
          <w:b/>
          <w:bCs/>
          <w:sz w:val="24"/>
          <w:szCs w:val="24"/>
        </w:rPr>
        <w:t>Elaboración del alcance del producto del proyecto</w:t>
      </w:r>
    </w:p>
    <w:p w14:paraId="1CF6DF5E" w14:textId="73CD99BB" w:rsidR="67B7A608" w:rsidRDefault="70B33ACA" w:rsidP="00B1483E">
      <w:pPr>
        <w:ind w:left="708"/>
        <w:jc w:val="both"/>
        <w:rPr>
          <w:rFonts w:ascii="Arial" w:eastAsia="Arial" w:hAnsi="Arial" w:cs="Arial"/>
          <w:sz w:val="24"/>
          <w:szCs w:val="24"/>
        </w:rPr>
      </w:pPr>
      <w:r w:rsidRPr="70B33ACA">
        <w:rPr>
          <w:rFonts w:ascii="Arial" w:eastAsia="Arial" w:hAnsi="Arial" w:cs="Arial"/>
          <w:sz w:val="24"/>
          <w:szCs w:val="24"/>
        </w:rPr>
        <w:t>Luego de llevado a cabo el levantamiento de información y recopilación de requerimientos de usuarios, definimos que el alcance del producto del proyecto como aplicación web, de alumnos para alumnos, donde se podrá publicar citas académicas de los cursos que se imparten en la Universidad Tecnológica del Perú, comprenderá lo siguiente:</w:t>
      </w:r>
    </w:p>
    <w:p w14:paraId="03C234B9" w14:textId="0787894B" w:rsidR="67B7A608" w:rsidRDefault="1E9E70D5" w:rsidP="1E9E70D5">
      <w:pPr>
        <w:pStyle w:val="Prrafodelista"/>
        <w:numPr>
          <w:ilvl w:val="1"/>
          <w:numId w:val="60"/>
        </w:numPr>
        <w:jc w:val="both"/>
        <w:rPr>
          <w:rFonts w:eastAsiaTheme="minorEastAsia"/>
          <w:sz w:val="24"/>
          <w:szCs w:val="24"/>
        </w:rPr>
      </w:pPr>
      <w:r w:rsidRPr="1E9E70D5">
        <w:rPr>
          <w:rFonts w:ascii="Arial" w:eastAsia="Arial" w:hAnsi="Arial" w:cs="Arial"/>
          <w:sz w:val="24"/>
          <w:szCs w:val="24"/>
        </w:rPr>
        <w:t xml:space="preserve">Búsqueda de citas por asignatura (área o curso) o por alumno.  </w:t>
      </w:r>
    </w:p>
    <w:p w14:paraId="7DB51F22" w14:textId="31EA81CB" w:rsidR="67B7A608" w:rsidRDefault="1E9E70D5" w:rsidP="00472051">
      <w:pPr>
        <w:pStyle w:val="Prrafodelista"/>
        <w:numPr>
          <w:ilvl w:val="1"/>
          <w:numId w:val="60"/>
        </w:numPr>
        <w:jc w:val="both"/>
        <w:rPr>
          <w:sz w:val="24"/>
          <w:szCs w:val="24"/>
        </w:rPr>
      </w:pPr>
      <w:r w:rsidRPr="1E9E70D5">
        <w:rPr>
          <w:rFonts w:ascii="Arial" w:eastAsia="Arial" w:hAnsi="Arial" w:cs="Arial"/>
          <w:sz w:val="24"/>
          <w:szCs w:val="24"/>
        </w:rPr>
        <w:t xml:space="preserve">Publicación de citas, de forma sencilla, tanto como para enseñar como para aprender, las citas publicadas deben especificar el horario y la materia, así como carreras afines.  </w:t>
      </w:r>
    </w:p>
    <w:p w14:paraId="47A64CE2" w14:textId="6F5AED84" w:rsidR="67B7A608" w:rsidRDefault="1E9E70D5" w:rsidP="00472051">
      <w:pPr>
        <w:pStyle w:val="Prrafodelista"/>
        <w:numPr>
          <w:ilvl w:val="1"/>
          <w:numId w:val="60"/>
        </w:numPr>
        <w:jc w:val="both"/>
        <w:rPr>
          <w:sz w:val="24"/>
          <w:szCs w:val="24"/>
        </w:rPr>
      </w:pPr>
      <w:r w:rsidRPr="1E9E70D5">
        <w:rPr>
          <w:rFonts w:ascii="Arial" w:eastAsia="Arial" w:hAnsi="Arial" w:cs="Arial"/>
          <w:sz w:val="24"/>
          <w:szCs w:val="24"/>
        </w:rPr>
        <w:t xml:space="preserve">Inscripción a citas, tanto para enseñar como para aprender. </w:t>
      </w:r>
    </w:p>
    <w:p w14:paraId="2F1D8011" w14:textId="3729DE96" w:rsidR="67B7A608" w:rsidRPr="00BD5449" w:rsidRDefault="67B7A608" w:rsidP="67B7A608">
      <w:pPr>
        <w:ind w:left="360"/>
        <w:jc w:val="both"/>
        <w:rPr>
          <w:rFonts w:ascii="Arial" w:eastAsia="Arial" w:hAnsi="Arial" w:cs="Arial"/>
          <w:b/>
          <w:bCs/>
          <w:sz w:val="24"/>
          <w:szCs w:val="24"/>
        </w:rPr>
      </w:pPr>
      <w:r w:rsidRPr="00BD5449">
        <w:rPr>
          <w:rFonts w:ascii="Arial" w:eastAsia="Arial" w:hAnsi="Arial" w:cs="Arial"/>
          <w:b/>
          <w:bCs/>
          <w:sz w:val="24"/>
          <w:szCs w:val="24"/>
        </w:rPr>
        <w:t>1.6.   Estimación de recursos necesarios para la ejecución del proyecto</w:t>
      </w:r>
    </w:p>
    <w:p w14:paraId="47923B91" w14:textId="0D3002E6" w:rsidR="67B7A608" w:rsidRPr="00BD5449" w:rsidRDefault="70B33ACA" w:rsidP="00472051">
      <w:pPr>
        <w:pStyle w:val="Prrafodelista"/>
        <w:numPr>
          <w:ilvl w:val="1"/>
          <w:numId w:val="83"/>
        </w:numPr>
        <w:jc w:val="both"/>
        <w:rPr>
          <w:rFonts w:eastAsiaTheme="minorEastAsia"/>
          <w:b/>
          <w:bCs/>
          <w:sz w:val="24"/>
          <w:szCs w:val="24"/>
        </w:rPr>
      </w:pPr>
      <w:r w:rsidRPr="00BD5449">
        <w:rPr>
          <w:rFonts w:ascii="Arial" w:eastAsia="Arial" w:hAnsi="Arial" w:cs="Arial"/>
          <w:b/>
          <w:bCs/>
          <w:sz w:val="24"/>
          <w:szCs w:val="24"/>
        </w:rPr>
        <w:t>Perfiles del equipo de proyecto</w:t>
      </w:r>
    </w:p>
    <w:p w14:paraId="743D37FC" w14:textId="7FEE4F93" w:rsidR="67B7A608" w:rsidRDefault="70B33ACA" w:rsidP="00B22771">
      <w:pPr>
        <w:ind w:left="1416"/>
        <w:jc w:val="both"/>
        <w:rPr>
          <w:rFonts w:ascii="Arial" w:eastAsia="Arial" w:hAnsi="Arial" w:cs="Arial"/>
          <w:sz w:val="24"/>
          <w:szCs w:val="24"/>
        </w:rPr>
      </w:pPr>
      <w:r w:rsidRPr="70B33ACA">
        <w:rPr>
          <w:rFonts w:ascii="Arial" w:eastAsia="Arial" w:hAnsi="Arial" w:cs="Arial"/>
          <w:sz w:val="24"/>
          <w:szCs w:val="24"/>
        </w:rPr>
        <w:t>Los perfiles requeridos para llevar a cabo la implementación y puesta en       marcha del sistema del aplicativo web, se presenta a continuación:</w:t>
      </w:r>
    </w:p>
    <w:tbl>
      <w:tblPr>
        <w:tblStyle w:val="Tabladelista4-nfasis3"/>
        <w:tblW w:w="8068" w:type="dxa"/>
        <w:tblInd w:w="1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3231"/>
        <w:gridCol w:w="4837"/>
      </w:tblGrid>
      <w:tr w:rsidR="003C4E50" w14:paraId="13A0E69B" w14:textId="77777777" w:rsidTr="78924A9C">
        <w:trPr>
          <w:cnfStyle w:val="100000000000" w:firstRow="1" w:lastRow="0" w:firstColumn="0" w:lastColumn="0" w:oddVBand="0" w:evenVBand="0" w:oddHBand="0" w:evenHBand="0" w:firstRowFirstColumn="0" w:firstRowLastColumn="0" w:lastRowFirstColumn="0" w:lastRowLastColumn="0"/>
          <w:trHeight w:val="255"/>
        </w:trPr>
        <w:tc>
          <w:tcPr>
            <w:tcW w:w="3231" w:type="dxa"/>
            <w:tcBorders>
              <w:top w:val="none" w:sz="0" w:space="0" w:color="auto"/>
              <w:left w:val="none" w:sz="0" w:space="0" w:color="auto"/>
              <w:bottom w:val="none" w:sz="0" w:space="0" w:color="auto"/>
            </w:tcBorders>
            <w:vAlign w:val="center"/>
          </w:tcPr>
          <w:p w14:paraId="04B6CC93" w14:textId="4A475601" w:rsidR="70B33ACA" w:rsidRPr="00A52A20" w:rsidDel="00753B8F" w:rsidRDefault="78924A9C" w:rsidP="008F652F">
            <w:pPr>
              <w:jc w:val="center"/>
              <w:rPr>
                <w:rFonts w:ascii="Arial" w:eastAsia="Arial" w:hAnsi="Arial" w:cs="Arial"/>
                <w:b w:val="0"/>
                <w:bCs w:val="0"/>
                <w:sz w:val="24"/>
                <w:szCs w:val="24"/>
              </w:rPr>
            </w:pPr>
            <w:r w:rsidRPr="78924A9C">
              <w:rPr>
                <w:rFonts w:ascii="Arial" w:eastAsia="Arial" w:hAnsi="Arial" w:cs="Arial"/>
                <w:b w:val="0"/>
                <w:bCs w:val="0"/>
                <w:sz w:val="24"/>
                <w:szCs w:val="24"/>
              </w:rPr>
              <w:t>Perfil</w:t>
            </w:r>
          </w:p>
        </w:tc>
        <w:tc>
          <w:tcPr>
            <w:tcW w:w="4837" w:type="dxa"/>
            <w:tcBorders>
              <w:top w:val="none" w:sz="0" w:space="0" w:color="auto"/>
              <w:bottom w:val="none" w:sz="0" w:space="0" w:color="auto"/>
              <w:right w:val="none" w:sz="0" w:space="0" w:color="auto"/>
            </w:tcBorders>
            <w:vAlign w:val="center"/>
          </w:tcPr>
          <w:p w14:paraId="71054254" w14:textId="31E5901D" w:rsidR="70B33ACA" w:rsidRPr="00A52A20" w:rsidDel="00753B8F" w:rsidRDefault="78924A9C" w:rsidP="008F652F">
            <w:pPr>
              <w:jc w:val="center"/>
              <w:rPr>
                <w:rFonts w:ascii="Arial" w:eastAsia="Arial" w:hAnsi="Arial" w:cs="Arial"/>
                <w:b w:val="0"/>
                <w:bCs w:val="0"/>
                <w:sz w:val="24"/>
                <w:szCs w:val="24"/>
              </w:rPr>
            </w:pPr>
            <w:r w:rsidRPr="78924A9C">
              <w:rPr>
                <w:rFonts w:ascii="Arial" w:eastAsia="Arial" w:hAnsi="Arial" w:cs="Arial"/>
                <w:b w:val="0"/>
                <w:bCs w:val="0"/>
                <w:sz w:val="24"/>
                <w:szCs w:val="24"/>
              </w:rPr>
              <w:t>Funciones</w:t>
            </w:r>
          </w:p>
        </w:tc>
      </w:tr>
      <w:tr w:rsidR="70B33ACA" w14:paraId="1902FDD2" w14:textId="77777777" w:rsidTr="78924A9C">
        <w:trPr>
          <w:trHeight w:val="255"/>
        </w:trPr>
        <w:tc>
          <w:tcPr>
            <w:tcW w:w="3231" w:type="dxa"/>
            <w:vAlign w:val="center"/>
          </w:tcPr>
          <w:p w14:paraId="5A9458DB" w14:textId="3C080D11" w:rsidR="70B33ACA" w:rsidDel="00753B8F" w:rsidRDefault="78924A9C" w:rsidP="00B22771">
            <w:pPr>
              <w:jc w:val="center"/>
              <w:rPr>
                <w:rFonts w:ascii="Arial" w:eastAsia="Arial" w:hAnsi="Arial" w:cs="Arial"/>
                <w:sz w:val="24"/>
                <w:szCs w:val="24"/>
              </w:rPr>
            </w:pPr>
            <w:r w:rsidRPr="78924A9C">
              <w:rPr>
                <w:rFonts w:ascii="Arial" w:eastAsia="Arial" w:hAnsi="Arial" w:cs="Arial"/>
                <w:sz w:val="24"/>
                <w:szCs w:val="24"/>
              </w:rPr>
              <w:t>(01) Un Jefe de Proyecto</w:t>
            </w:r>
          </w:p>
        </w:tc>
        <w:tc>
          <w:tcPr>
            <w:tcW w:w="4837" w:type="dxa"/>
            <w:vAlign w:val="center"/>
          </w:tcPr>
          <w:p w14:paraId="6BEEEA6F" w14:textId="7C33AD40" w:rsidR="70B33ACA" w:rsidDel="00753B8F" w:rsidRDefault="1C63E6D2" w:rsidP="00B22771">
            <w:pPr>
              <w:pStyle w:val="Prrafodelista"/>
              <w:numPr>
                <w:ilvl w:val="0"/>
                <w:numId w:val="11"/>
              </w:numPr>
              <w:ind w:left="361"/>
              <w:rPr>
                <w:rFonts w:eastAsiaTheme="minorEastAsia"/>
                <w:sz w:val="24"/>
                <w:szCs w:val="24"/>
              </w:rPr>
            </w:pPr>
            <w:r w:rsidRPr="1C63E6D2">
              <w:rPr>
                <w:rFonts w:ascii="Arial" w:eastAsia="Arial" w:hAnsi="Arial" w:cs="Arial"/>
                <w:sz w:val="24"/>
                <w:szCs w:val="24"/>
              </w:rPr>
              <w:t xml:space="preserve">Deberá poseer capacidades de liderazgo, de comunicación efectiva y </w:t>
            </w:r>
            <w:r w:rsidRPr="1C63E6D2">
              <w:rPr>
                <w:rFonts w:ascii="Arial" w:eastAsia="Arial" w:hAnsi="Arial" w:cs="Arial"/>
                <w:sz w:val="24"/>
                <w:szCs w:val="24"/>
              </w:rPr>
              <w:lastRenderedPageBreak/>
              <w:t>conocimientos en gestión de proyectos (administración recursos, tiempos y riesgos).</w:t>
            </w:r>
          </w:p>
          <w:p w14:paraId="72FC23A2" w14:textId="5E4C8CC1" w:rsidR="70B33ACA" w:rsidDel="00753B8F" w:rsidRDefault="1C63E6D2" w:rsidP="00B22771">
            <w:pPr>
              <w:pStyle w:val="Prrafodelista"/>
              <w:numPr>
                <w:ilvl w:val="0"/>
                <w:numId w:val="11"/>
              </w:numPr>
              <w:ind w:left="361" w:right="34"/>
              <w:rPr>
                <w:rFonts w:eastAsiaTheme="minorEastAsia"/>
                <w:color w:val="000000" w:themeColor="text1"/>
                <w:sz w:val="24"/>
                <w:szCs w:val="24"/>
              </w:rPr>
            </w:pPr>
            <w:r w:rsidRPr="00B22771">
              <w:rPr>
                <w:rFonts w:ascii="Arial" w:eastAsia="Arial" w:hAnsi="Arial" w:cs="Arial"/>
                <w:color w:val="000000" w:themeColor="text1"/>
                <w:sz w:val="24"/>
                <w:szCs w:val="24"/>
              </w:rPr>
              <w:t>Informar el avance de</w:t>
            </w:r>
            <w:r w:rsidRPr="1C63E6D2">
              <w:rPr>
                <w:rFonts w:ascii="Arial" w:eastAsia="Arial" w:hAnsi="Arial" w:cs="Arial"/>
                <w:color w:val="000000" w:themeColor="text1"/>
                <w:sz w:val="24"/>
                <w:szCs w:val="24"/>
              </w:rPr>
              <w:t xml:space="preserve">l </w:t>
            </w:r>
            <w:r w:rsidRPr="008F652F">
              <w:rPr>
                <w:rFonts w:ascii="Arial" w:eastAsia="Arial" w:hAnsi="Arial" w:cs="Arial"/>
                <w:color w:val="000000" w:themeColor="text1"/>
                <w:sz w:val="24"/>
                <w:szCs w:val="24"/>
              </w:rPr>
              <w:t>proyecto</w:t>
            </w:r>
            <w:r w:rsidRPr="1C63E6D2">
              <w:rPr>
                <w:rFonts w:ascii="Arial" w:eastAsia="Arial" w:hAnsi="Arial" w:cs="Arial"/>
                <w:color w:val="000000" w:themeColor="text1"/>
                <w:sz w:val="24"/>
                <w:szCs w:val="24"/>
              </w:rPr>
              <w:t xml:space="preserve"> </w:t>
            </w:r>
            <w:r w:rsidRPr="008F652F">
              <w:rPr>
                <w:rFonts w:ascii="Arial" w:eastAsia="Arial" w:hAnsi="Arial" w:cs="Arial"/>
                <w:color w:val="000000" w:themeColor="text1"/>
                <w:sz w:val="24"/>
                <w:szCs w:val="24"/>
              </w:rPr>
              <w:t>al cliente.</w:t>
            </w:r>
          </w:p>
          <w:p w14:paraId="05700963" w14:textId="2F808931" w:rsidR="70B33ACA" w:rsidDel="00753B8F" w:rsidRDefault="1C63E6D2" w:rsidP="00B22771">
            <w:pPr>
              <w:pStyle w:val="Prrafodelista"/>
              <w:numPr>
                <w:ilvl w:val="0"/>
                <w:numId w:val="11"/>
              </w:numPr>
              <w:ind w:left="361" w:right="34"/>
              <w:rPr>
                <w:rFonts w:eastAsiaTheme="minorEastAsia"/>
                <w:color w:val="000000" w:themeColor="text1"/>
                <w:sz w:val="24"/>
                <w:szCs w:val="24"/>
              </w:rPr>
            </w:pPr>
            <w:r w:rsidRPr="1C63E6D2">
              <w:rPr>
                <w:rFonts w:ascii="Arial" w:eastAsia="Arial" w:hAnsi="Arial" w:cs="Arial"/>
                <w:color w:val="000000" w:themeColor="text1"/>
                <w:sz w:val="24"/>
                <w:szCs w:val="24"/>
              </w:rPr>
              <w:t>Controlar que el Proyecto se lleve a cabo en los plazos previstos y con la calidad adecuada (que cumpla todas las revisiones internas y externas de calidad).</w:t>
            </w:r>
          </w:p>
          <w:p w14:paraId="32EA2802" w14:textId="0E06BED1" w:rsidR="70B33ACA" w:rsidDel="00753B8F" w:rsidRDefault="78924A9C" w:rsidP="78924A9C">
            <w:pPr>
              <w:pStyle w:val="Prrafodelista"/>
              <w:numPr>
                <w:ilvl w:val="0"/>
                <w:numId w:val="11"/>
              </w:numPr>
              <w:ind w:left="361" w:right="34"/>
              <w:rPr>
                <w:rFonts w:eastAsiaTheme="minorEastAsia"/>
                <w:color w:val="000000" w:themeColor="text1"/>
                <w:sz w:val="24"/>
                <w:szCs w:val="24"/>
              </w:rPr>
            </w:pPr>
            <w:r w:rsidRPr="78924A9C">
              <w:rPr>
                <w:rFonts w:ascii="Arial" w:eastAsia="Arial" w:hAnsi="Arial" w:cs="Arial"/>
                <w:color w:val="000000" w:themeColor="text1"/>
                <w:sz w:val="24"/>
                <w:szCs w:val="24"/>
              </w:rPr>
              <w:t>Hacer seguimiento de los avances programados de los proyectos a su cargo.</w:t>
            </w:r>
          </w:p>
        </w:tc>
      </w:tr>
      <w:tr w:rsidR="70B33ACA" w14:paraId="079D221B" w14:textId="77777777" w:rsidTr="78924A9C">
        <w:trPr>
          <w:trHeight w:val="255"/>
        </w:trPr>
        <w:tc>
          <w:tcPr>
            <w:tcW w:w="3231" w:type="dxa"/>
            <w:vAlign w:val="center"/>
          </w:tcPr>
          <w:p w14:paraId="3258B9B4" w14:textId="0AACB2C1" w:rsidR="70B33ACA" w:rsidDel="00753B8F" w:rsidRDefault="78924A9C" w:rsidP="008F652F">
            <w:pPr>
              <w:jc w:val="center"/>
              <w:rPr>
                <w:rFonts w:ascii="Arial" w:eastAsia="Arial" w:hAnsi="Arial" w:cs="Arial"/>
                <w:sz w:val="24"/>
                <w:szCs w:val="24"/>
              </w:rPr>
            </w:pPr>
            <w:r w:rsidRPr="78924A9C">
              <w:rPr>
                <w:rFonts w:ascii="Arial" w:eastAsia="Arial" w:hAnsi="Arial" w:cs="Arial"/>
                <w:sz w:val="24"/>
                <w:szCs w:val="24"/>
              </w:rPr>
              <w:lastRenderedPageBreak/>
              <w:t>(02) Analistas de Calidad:</w:t>
            </w:r>
          </w:p>
        </w:tc>
        <w:tc>
          <w:tcPr>
            <w:tcW w:w="4837" w:type="dxa"/>
            <w:vAlign w:val="center"/>
          </w:tcPr>
          <w:p w14:paraId="689D3874" w14:textId="77777777" w:rsidR="00127856" w:rsidRPr="008F652F" w:rsidRDefault="1C63E6D2" w:rsidP="00127856">
            <w:pPr>
              <w:pStyle w:val="Prrafodelista"/>
              <w:numPr>
                <w:ilvl w:val="0"/>
                <w:numId w:val="10"/>
              </w:numPr>
              <w:ind w:left="361"/>
              <w:jc w:val="both"/>
              <w:rPr>
                <w:sz w:val="24"/>
                <w:szCs w:val="24"/>
              </w:rPr>
            </w:pPr>
            <w:r w:rsidRPr="1C63E6D2">
              <w:rPr>
                <w:rFonts w:ascii="Arial" w:eastAsia="Arial" w:hAnsi="Arial" w:cs="Arial"/>
                <w:sz w:val="24"/>
                <w:szCs w:val="24"/>
              </w:rPr>
              <w:t>Deberá contar con conocimiento en la metodología del proyecto empleada (CMMI nivel 3), reglamentos y estándares de la organización, a fin de poder garantizar su cumplimiento y evaluar la correcta elaboración de los documentos desarrollados.</w:t>
            </w:r>
          </w:p>
          <w:p w14:paraId="6D9F8BDA" w14:textId="26676BBF" w:rsidR="70B33ACA" w:rsidRPr="00127856" w:rsidDel="00753B8F" w:rsidRDefault="78924A9C" w:rsidP="008F652F">
            <w:pPr>
              <w:pStyle w:val="Prrafodelista"/>
              <w:numPr>
                <w:ilvl w:val="0"/>
                <w:numId w:val="10"/>
              </w:numPr>
              <w:ind w:left="361"/>
              <w:jc w:val="both"/>
              <w:rPr>
                <w:sz w:val="24"/>
                <w:szCs w:val="24"/>
              </w:rPr>
            </w:pPr>
            <w:r w:rsidRPr="78924A9C">
              <w:rPr>
                <w:rFonts w:ascii="Arial" w:eastAsia="Arial" w:hAnsi="Arial" w:cs="Arial"/>
                <w:sz w:val="24"/>
                <w:szCs w:val="24"/>
              </w:rPr>
              <w:t>Garantizar el cumplimiento de las normas y estándares de calidad pertinentes con el fin de garantizar la eficacia del desarrollo del sistema.</w:t>
            </w:r>
          </w:p>
        </w:tc>
      </w:tr>
      <w:tr w:rsidR="70B33ACA" w14:paraId="2937636F" w14:textId="77777777" w:rsidTr="78924A9C">
        <w:trPr>
          <w:trHeight w:val="255"/>
        </w:trPr>
        <w:tc>
          <w:tcPr>
            <w:tcW w:w="3231" w:type="dxa"/>
            <w:vAlign w:val="center"/>
          </w:tcPr>
          <w:p w14:paraId="45694E35" w14:textId="6CD4E556" w:rsidR="70B33ACA" w:rsidDel="00753B8F" w:rsidRDefault="78924A9C" w:rsidP="008F652F">
            <w:pPr>
              <w:jc w:val="center"/>
              <w:rPr>
                <w:rFonts w:ascii="Arial" w:eastAsia="Arial" w:hAnsi="Arial" w:cs="Arial"/>
                <w:sz w:val="24"/>
                <w:szCs w:val="24"/>
              </w:rPr>
            </w:pPr>
            <w:r w:rsidRPr="78924A9C">
              <w:rPr>
                <w:rFonts w:ascii="Arial" w:eastAsia="Arial" w:hAnsi="Arial" w:cs="Arial"/>
                <w:sz w:val="24"/>
                <w:szCs w:val="24"/>
              </w:rPr>
              <w:t>(02) Analistas Funcional/ Programador</w:t>
            </w:r>
          </w:p>
        </w:tc>
        <w:tc>
          <w:tcPr>
            <w:tcW w:w="4837" w:type="dxa"/>
            <w:vAlign w:val="center"/>
          </w:tcPr>
          <w:p w14:paraId="30AE6CEA" w14:textId="205C4B3A" w:rsidR="002C7632" w:rsidRPr="000D694F" w:rsidRDefault="002C7632" w:rsidP="000D694F">
            <w:pPr>
              <w:pStyle w:val="Prrafodelista"/>
              <w:numPr>
                <w:ilvl w:val="0"/>
                <w:numId w:val="10"/>
              </w:numPr>
              <w:ind w:left="361"/>
              <w:rPr>
                <w:rFonts w:ascii="Arial" w:eastAsia="Arial" w:hAnsi="Arial" w:cs="Arial"/>
                <w:sz w:val="24"/>
                <w:szCs w:val="24"/>
              </w:rPr>
            </w:pPr>
            <w:r w:rsidRPr="002C7632">
              <w:rPr>
                <w:rFonts w:ascii="Arial" w:eastAsia="Arial" w:hAnsi="Arial" w:cs="Arial"/>
                <w:sz w:val="24"/>
                <w:szCs w:val="24"/>
              </w:rPr>
              <w:t xml:space="preserve">Validación de Modelos de Diseño </w:t>
            </w:r>
          </w:p>
          <w:p w14:paraId="27FAE74B" w14:textId="6F575171" w:rsidR="002C7632" w:rsidRPr="000D694F" w:rsidRDefault="002C7632" w:rsidP="000D694F">
            <w:pPr>
              <w:pStyle w:val="Prrafodelista"/>
              <w:numPr>
                <w:ilvl w:val="0"/>
                <w:numId w:val="10"/>
              </w:numPr>
              <w:ind w:left="361"/>
              <w:rPr>
                <w:rFonts w:ascii="Arial" w:eastAsia="Arial" w:hAnsi="Arial" w:cs="Arial"/>
                <w:sz w:val="24"/>
                <w:szCs w:val="24"/>
              </w:rPr>
            </w:pPr>
            <w:r w:rsidRPr="002C7632">
              <w:rPr>
                <w:rFonts w:ascii="Arial" w:eastAsia="Arial" w:hAnsi="Arial" w:cs="Arial"/>
                <w:sz w:val="24"/>
                <w:szCs w:val="24"/>
              </w:rPr>
              <w:t xml:space="preserve">Responsable de la elaboración detallada de los casos de uso. </w:t>
            </w:r>
          </w:p>
          <w:p w14:paraId="7F1B3F4A" w14:textId="4F06603C" w:rsidR="002C7632" w:rsidRPr="000D694F" w:rsidRDefault="002C7632" w:rsidP="000D694F">
            <w:pPr>
              <w:pStyle w:val="Prrafodelista"/>
              <w:numPr>
                <w:ilvl w:val="0"/>
                <w:numId w:val="10"/>
              </w:numPr>
              <w:ind w:left="361"/>
              <w:rPr>
                <w:rFonts w:ascii="Arial" w:eastAsia="Arial" w:hAnsi="Arial" w:cs="Arial"/>
                <w:sz w:val="24"/>
                <w:szCs w:val="24"/>
              </w:rPr>
            </w:pPr>
            <w:r w:rsidRPr="002C7632">
              <w:rPr>
                <w:rFonts w:ascii="Arial" w:eastAsia="Arial" w:hAnsi="Arial" w:cs="Arial"/>
                <w:sz w:val="24"/>
                <w:szCs w:val="24"/>
              </w:rPr>
              <w:t xml:space="preserve">Establecer la estructura total de la vista de la arquitectura. </w:t>
            </w:r>
          </w:p>
          <w:p w14:paraId="56EECB44" w14:textId="571FBF37" w:rsidR="002C7632" w:rsidRPr="000D694F" w:rsidRDefault="002C7632" w:rsidP="000D694F">
            <w:pPr>
              <w:pStyle w:val="Prrafodelista"/>
              <w:numPr>
                <w:ilvl w:val="0"/>
                <w:numId w:val="10"/>
              </w:numPr>
              <w:ind w:left="361"/>
              <w:rPr>
                <w:rFonts w:ascii="Arial" w:eastAsia="Arial" w:hAnsi="Arial" w:cs="Arial"/>
                <w:sz w:val="24"/>
                <w:szCs w:val="24"/>
              </w:rPr>
            </w:pPr>
            <w:r w:rsidRPr="002C7632">
              <w:rPr>
                <w:rFonts w:ascii="Arial" w:eastAsia="Arial" w:hAnsi="Arial" w:cs="Arial"/>
                <w:sz w:val="24"/>
                <w:szCs w:val="24"/>
              </w:rPr>
              <w:t xml:space="preserve">Verifica que los resultados de los requerimientos sean conformes a la vista de la Institución. </w:t>
            </w:r>
          </w:p>
          <w:p w14:paraId="61F9786A" w14:textId="5B4CF99E" w:rsidR="002C7632" w:rsidRPr="000D694F" w:rsidRDefault="002C7632" w:rsidP="000D694F">
            <w:pPr>
              <w:pStyle w:val="Prrafodelista"/>
              <w:numPr>
                <w:ilvl w:val="0"/>
                <w:numId w:val="10"/>
              </w:numPr>
              <w:ind w:left="361"/>
              <w:rPr>
                <w:rFonts w:ascii="Arial" w:eastAsia="Arial" w:hAnsi="Arial" w:cs="Arial"/>
                <w:sz w:val="24"/>
                <w:szCs w:val="24"/>
              </w:rPr>
            </w:pPr>
            <w:r w:rsidRPr="002C7632">
              <w:rPr>
                <w:rFonts w:ascii="Arial" w:eastAsia="Arial" w:hAnsi="Arial" w:cs="Arial"/>
                <w:sz w:val="24"/>
                <w:szCs w:val="24"/>
              </w:rPr>
              <w:t xml:space="preserve">Participar en el diseño técnico del sistema. </w:t>
            </w:r>
          </w:p>
          <w:p w14:paraId="5D4830B7" w14:textId="0E5A9B21" w:rsidR="002C7632" w:rsidRPr="000D694F" w:rsidRDefault="002C7632" w:rsidP="000D694F">
            <w:pPr>
              <w:pStyle w:val="Prrafodelista"/>
              <w:numPr>
                <w:ilvl w:val="0"/>
                <w:numId w:val="10"/>
              </w:numPr>
              <w:ind w:left="361"/>
              <w:rPr>
                <w:rFonts w:ascii="Arial" w:eastAsia="Arial" w:hAnsi="Arial" w:cs="Arial"/>
                <w:sz w:val="24"/>
                <w:szCs w:val="24"/>
              </w:rPr>
            </w:pPr>
            <w:r w:rsidRPr="002C7632">
              <w:rPr>
                <w:rFonts w:ascii="Arial" w:eastAsia="Arial" w:hAnsi="Arial" w:cs="Arial"/>
                <w:sz w:val="24"/>
                <w:szCs w:val="24"/>
              </w:rPr>
              <w:t xml:space="preserve">Efectuar la programación cumpliendo con los estándares. </w:t>
            </w:r>
          </w:p>
          <w:p w14:paraId="634D5097" w14:textId="3581C2AF" w:rsidR="70B33ACA" w:rsidRPr="00777362" w:rsidDel="00753B8F" w:rsidRDefault="78924A9C" w:rsidP="000D694F">
            <w:pPr>
              <w:pStyle w:val="Prrafodelista"/>
              <w:numPr>
                <w:ilvl w:val="0"/>
                <w:numId w:val="10"/>
              </w:numPr>
              <w:ind w:left="361"/>
              <w:rPr>
                <w:rFonts w:ascii="Arial" w:eastAsia="Arial" w:hAnsi="Arial" w:cs="Arial"/>
                <w:sz w:val="24"/>
                <w:szCs w:val="24"/>
              </w:rPr>
            </w:pPr>
            <w:r w:rsidRPr="78924A9C">
              <w:rPr>
                <w:rFonts w:ascii="Arial" w:eastAsia="Arial" w:hAnsi="Arial" w:cs="Arial"/>
                <w:sz w:val="24"/>
                <w:szCs w:val="24"/>
              </w:rPr>
              <w:t>Elaborar la documentación técnica del sistema.</w:t>
            </w:r>
          </w:p>
        </w:tc>
      </w:tr>
      <w:tr w:rsidR="70B33ACA" w14:paraId="32CDDF39" w14:textId="77777777" w:rsidTr="78924A9C">
        <w:trPr>
          <w:trHeight w:val="255"/>
        </w:trPr>
        <w:tc>
          <w:tcPr>
            <w:tcW w:w="3231" w:type="dxa"/>
            <w:vAlign w:val="center"/>
          </w:tcPr>
          <w:p w14:paraId="3C187F35" w14:textId="1290E92F" w:rsidR="70B33ACA" w:rsidDel="00753B8F" w:rsidRDefault="78924A9C" w:rsidP="008F652F">
            <w:pPr>
              <w:jc w:val="center"/>
              <w:rPr>
                <w:rFonts w:ascii="Arial" w:eastAsia="Arial" w:hAnsi="Arial" w:cs="Arial"/>
                <w:sz w:val="24"/>
                <w:szCs w:val="24"/>
              </w:rPr>
            </w:pPr>
            <w:r w:rsidRPr="78924A9C">
              <w:rPr>
                <w:rFonts w:ascii="Arial" w:eastAsia="Arial" w:hAnsi="Arial" w:cs="Arial"/>
                <w:sz w:val="24"/>
                <w:szCs w:val="24"/>
              </w:rPr>
              <w:t>(02) Programadores</w:t>
            </w:r>
          </w:p>
        </w:tc>
        <w:tc>
          <w:tcPr>
            <w:tcW w:w="4837" w:type="dxa"/>
            <w:vAlign w:val="center"/>
          </w:tcPr>
          <w:p w14:paraId="6D79011F" w14:textId="54715409" w:rsidR="70B33ACA" w:rsidRPr="008F652F" w:rsidDel="00753B8F" w:rsidRDefault="1C63E6D2" w:rsidP="008F652F">
            <w:pPr>
              <w:pStyle w:val="Prrafodelista"/>
              <w:numPr>
                <w:ilvl w:val="0"/>
                <w:numId w:val="10"/>
              </w:numPr>
              <w:ind w:left="361"/>
              <w:rPr>
                <w:rFonts w:ascii="Arial" w:eastAsia="Arial" w:hAnsi="Arial" w:cs="Arial"/>
                <w:sz w:val="24"/>
                <w:szCs w:val="24"/>
              </w:rPr>
            </w:pPr>
            <w:r w:rsidRPr="008F652F">
              <w:rPr>
                <w:rFonts w:ascii="Arial" w:eastAsia="Arial" w:hAnsi="Arial" w:cs="Arial"/>
                <w:sz w:val="24"/>
                <w:szCs w:val="24"/>
              </w:rPr>
              <w:t>Analizar, diseñar, elaborar, implantar y mantener el programa.</w:t>
            </w:r>
          </w:p>
          <w:p w14:paraId="7C1FD573" w14:textId="153FC612" w:rsidR="70B33ACA" w:rsidRPr="008F652F" w:rsidDel="00753B8F" w:rsidRDefault="1C63E6D2" w:rsidP="008F652F">
            <w:pPr>
              <w:pStyle w:val="Prrafodelista"/>
              <w:numPr>
                <w:ilvl w:val="0"/>
                <w:numId w:val="10"/>
              </w:numPr>
              <w:ind w:left="361"/>
              <w:rPr>
                <w:rFonts w:ascii="Arial" w:eastAsia="Arial" w:hAnsi="Arial" w:cs="Arial"/>
                <w:sz w:val="24"/>
                <w:szCs w:val="24"/>
              </w:rPr>
            </w:pPr>
            <w:r w:rsidRPr="008F652F">
              <w:rPr>
                <w:rFonts w:ascii="Arial" w:eastAsia="Arial" w:hAnsi="Arial" w:cs="Arial"/>
                <w:sz w:val="24"/>
                <w:szCs w:val="24"/>
              </w:rPr>
              <w:t xml:space="preserve">Diseña y ejecutar pruebas de validación para el programa. </w:t>
            </w:r>
          </w:p>
          <w:p w14:paraId="5A1394CF" w14:textId="67AFEF80" w:rsidR="70B33ACA" w:rsidRPr="008F652F" w:rsidDel="00753B8F" w:rsidRDefault="1C63E6D2" w:rsidP="008F652F">
            <w:pPr>
              <w:pStyle w:val="Prrafodelista"/>
              <w:numPr>
                <w:ilvl w:val="0"/>
                <w:numId w:val="10"/>
              </w:numPr>
              <w:ind w:left="361"/>
              <w:rPr>
                <w:rFonts w:ascii="Arial" w:eastAsia="Arial" w:hAnsi="Arial" w:cs="Arial"/>
                <w:sz w:val="24"/>
                <w:szCs w:val="24"/>
              </w:rPr>
            </w:pPr>
            <w:r w:rsidRPr="008F652F">
              <w:rPr>
                <w:rFonts w:ascii="Arial" w:eastAsia="Arial" w:hAnsi="Arial" w:cs="Arial"/>
                <w:sz w:val="24"/>
                <w:szCs w:val="24"/>
              </w:rPr>
              <w:t xml:space="preserve">Realiza respaldo de la información bajo su responsabilidad. </w:t>
            </w:r>
          </w:p>
          <w:p w14:paraId="00BF90D3" w14:textId="28F6721B" w:rsidR="70B33ACA" w:rsidRPr="008F652F" w:rsidDel="00753B8F" w:rsidRDefault="1C63E6D2" w:rsidP="008F652F">
            <w:pPr>
              <w:pStyle w:val="Prrafodelista"/>
              <w:numPr>
                <w:ilvl w:val="0"/>
                <w:numId w:val="10"/>
              </w:numPr>
              <w:ind w:left="361"/>
              <w:rPr>
                <w:rFonts w:ascii="Arial" w:eastAsia="Arial" w:hAnsi="Arial" w:cs="Arial"/>
                <w:sz w:val="24"/>
                <w:szCs w:val="24"/>
              </w:rPr>
            </w:pPr>
            <w:r w:rsidRPr="008F652F">
              <w:rPr>
                <w:rFonts w:ascii="Arial" w:eastAsia="Arial" w:hAnsi="Arial" w:cs="Arial"/>
                <w:sz w:val="24"/>
                <w:szCs w:val="24"/>
              </w:rPr>
              <w:t xml:space="preserve">Documenta los trabajos realizados. </w:t>
            </w:r>
          </w:p>
          <w:p w14:paraId="56BBFAFB" w14:textId="595238F9" w:rsidR="70B33ACA" w:rsidRPr="008F652F" w:rsidDel="00753B8F" w:rsidRDefault="1C63E6D2" w:rsidP="008F652F">
            <w:pPr>
              <w:pStyle w:val="Prrafodelista"/>
              <w:numPr>
                <w:ilvl w:val="0"/>
                <w:numId w:val="10"/>
              </w:numPr>
              <w:ind w:left="361"/>
              <w:rPr>
                <w:rFonts w:ascii="Arial" w:eastAsia="Arial" w:hAnsi="Arial" w:cs="Arial"/>
                <w:sz w:val="24"/>
                <w:szCs w:val="24"/>
              </w:rPr>
            </w:pPr>
            <w:r w:rsidRPr="008F652F">
              <w:rPr>
                <w:rFonts w:ascii="Arial" w:eastAsia="Arial" w:hAnsi="Arial" w:cs="Arial"/>
                <w:sz w:val="24"/>
                <w:szCs w:val="24"/>
              </w:rPr>
              <w:t xml:space="preserve">Participa en reuniones técnicas. </w:t>
            </w:r>
          </w:p>
          <w:p w14:paraId="04B4C8B0" w14:textId="33F332B3" w:rsidR="70B33ACA" w:rsidRPr="008F652F" w:rsidDel="00753B8F" w:rsidRDefault="1C63E6D2" w:rsidP="008F652F">
            <w:pPr>
              <w:pStyle w:val="Prrafodelista"/>
              <w:numPr>
                <w:ilvl w:val="0"/>
                <w:numId w:val="10"/>
              </w:numPr>
              <w:ind w:left="361"/>
              <w:rPr>
                <w:rFonts w:ascii="Arial" w:eastAsia="Arial" w:hAnsi="Arial" w:cs="Arial"/>
                <w:sz w:val="24"/>
                <w:szCs w:val="24"/>
              </w:rPr>
            </w:pPr>
            <w:r w:rsidRPr="008F652F">
              <w:rPr>
                <w:rFonts w:ascii="Arial" w:eastAsia="Arial" w:hAnsi="Arial" w:cs="Arial"/>
                <w:sz w:val="24"/>
                <w:szCs w:val="24"/>
              </w:rPr>
              <w:t xml:space="preserve">Cumple con las normas, lineamientos y estándares establecidos por la unidad para el desarrollo de la aplicación. </w:t>
            </w:r>
          </w:p>
          <w:p w14:paraId="390BFDCD" w14:textId="4DBBA2E2" w:rsidR="70B33ACA" w:rsidDel="00753B8F" w:rsidRDefault="78924A9C" w:rsidP="008F652F">
            <w:pPr>
              <w:ind w:left="361"/>
              <w:rPr>
                <w:rFonts w:ascii="Arial" w:eastAsia="Arial" w:hAnsi="Arial" w:cs="Arial"/>
                <w:sz w:val="24"/>
                <w:szCs w:val="24"/>
              </w:rPr>
            </w:pPr>
            <w:r w:rsidRPr="78924A9C">
              <w:rPr>
                <w:rFonts w:ascii="Arial" w:eastAsia="Arial" w:hAnsi="Arial" w:cs="Arial"/>
                <w:sz w:val="24"/>
                <w:szCs w:val="24"/>
              </w:rPr>
              <w:lastRenderedPageBreak/>
              <w:t>Elabora informes periódicos de las actividades realizadas.</w:t>
            </w:r>
          </w:p>
        </w:tc>
      </w:tr>
      <w:tr w:rsidR="70B33ACA" w14:paraId="08345928" w14:textId="77777777" w:rsidTr="78924A9C">
        <w:trPr>
          <w:trHeight w:val="255"/>
        </w:trPr>
        <w:tc>
          <w:tcPr>
            <w:tcW w:w="3231" w:type="dxa"/>
            <w:vAlign w:val="center"/>
          </w:tcPr>
          <w:p w14:paraId="25D90F42" w14:textId="1DBCFDF3" w:rsidR="70B33ACA" w:rsidDel="00753B8F" w:rsidRDefault="78924A9C" w:rsidP="001E4605">
            <w:pPr>
              <w:jc w:val="center"/>
              <w:rPr>
                <w:rFonts w:ascii="Arial" w:eastAsia="Arial" w:hAnsi="Arial" w:cs="Arial"/>
                <w:sz w:val="24"/>
                <w:szCs w:val="24"/>
              </w:rPr>
            </w:pPr>
            <w:r w:rsidRPr="78924A9C">
              <w:rPr>
                <w:rFonts w:ascii="Arial" w:eastAsia="Arial" w:hAnsi="Arial" w:cs="Arial"/>
                <w:sz w:val="24"/>
                <w:szCs w:val="24"/>
              </w:rPr>
              <w:lastRenderedPageBreak/>
              <w:t>(02) Documentadores</w:t>
            </w:r>
          </w:p>
        </w:tc>
        <w:tc>
          <w:tcPr>
            <w:tcW w:w="4837" w:type="dxa"/>
            <w:vAlign w:val="center"/>
          </w:tcPr>
          <w:p w14:paraId="36CEB8DF" w14:textId="3E4362CE" w:rsidR="70B33ACA" w:rsidDel="00753B8F" w:rsidRDefault="1C63E6D2" w:rsidP="001E4605">
            <w:pPr>
              <w:pStyle w:val="Prrafodelista"/>
              <w:numPr>
                <w:ilvl w:val="0"/>
                <w:numId w:val="81"/>
              </w:numPr>
              <w:ind w:left="361"/>
            </w:pPr>
            <w:r w:rsidRPr="001E4605">
              <w:rPr>
                <w:rFonts w:ascii="Arial" w:eastAsia="Arial" w:hAnsi="Arial" w:cs="Arial"/>
                <w:sz w:val="24"/>
                <w:szCs w:val="24"/>
              </w:rPr>
              <w:t xml:space="preserve">Elaborar y/o actualizar los manuales y otros documentos relacionados con el Desarrollo del proyecto </w:t>
            </w:r>
          </w:p>
          <w:p w14:paraId="50A93E83" w14:textId="0E83669A" w:rsidR="70B33ACA" w:rsidDel="00753B8F" w:rsidRDefault="1C63E6D2" w:rsidP="001E4605">
            <w:pPr>
              <w:pStyle w:val="Prrafodelista"/>
              <w:numPr>
                <w:ilvl w:val="0"/>
                <w:numId w:val="81"/>
              </w:numPr>
              <w:ind w:left="361"/>
            </w:pPr>
            <w:r w:rsidRPr="001E4605">
              <w:rPr>
                <w:rFonts w:ascii="Arial" w:eastAsia="Arial" w:hAnsi="Arial" w:cs="Arial"/>
                <w:sz w:val="24"/>
                <w:szCs w:val="24"/>
              </w:rPr>
              <w:t xml:space="preserve">Informar al Analista funcional / programador sobre el avance de las actividades de actualización de manuales y sobre problemas funcionales encontrados durante la actualización de la documentación de los sistemas asociados al servicio. </w:t>
            </w:r>
          </w:p>
          <w:p w14:paraId="14218BDF" w14:textId="4C71B7F6" w:rsidR="70B33ACA" w:rsidDel="00753B8F" w:rsidRDefault="78924A9C" w:rsidP="001E4605">
            <w:pPr>
              <w:pStyle w:val="Prrafodelista"/>
              <w:numPr>
                <w:ilvl w:val="0"/>
                <w:numId w:val="81"/>
              </w:numPr>
              <w:ind w:left="361"/>
            </w:pPr>
            <w:r w:rsidRPr="78924A9C">
              <w:rPr>
                <w:rFonts w:ascii="Arial" w:eastAsia="Arial" w:hAnsi="Arial" w:cs="Arial"/>
                <w:sz w:val="24"/>
                <w:szCs w:val="24"/>
              </w:rPr>
              <w:t>Brindar soporte en las tareas de documentación que se le asigne.</w:t>
            </w:r>
          </w:p>
        </w:tc>
      </w:tr>
      <w:tr w:rsidR="70B33ACA" w14:paraId="63B2A9B2" w14:textId="77777777" w:rsidTr="78924A9C">
        <w:trPr>
          <w:trHeight w:val="255"/>
        </w:trPr>
        <w:tc>
          <w:tcPr>
            <w:tcW w:w="3231" w:type="dxa"/>
            <w:vAlign w:val="center"/>
          </w:tcPr>
          <w:p w14:paraId="11C8A5EC" w14:textId="32723555" w:rsidR="70B33ACA" w:rsidDel="00753B8F" w:rsidRDefault="78924A9C" w:rsidP="001E4605">
            <w:pPr>
              <w:jc w:val="center"/>
              <w:rPr>
                <w:rFonts w:ascii="Arial" w:eastAsia="Arial" w:hAnsi="Arial" w:cs="Arial"/>
                <w:sz w:val="24"/>
                <w:szCs w:val="24"/>
              </w:rPr>
            </w:pPr>
            <w:r w:rsidRPr="78924A9C">
              <w:rPr>
                <w:rFonts w:ascii="Arial" w:eastAsia="Arial" w:hAnsi="Arial" w:cs="Arial"/>
                <w:sz w:val="24"/>
                <w:szCs w:val="24"/>
              </w:rPr>
              <w:t>(01) Gestor de Configuración</w:t>
            </w:r>
          </w:p>
        </w:tc>
        <w:tc>
          <w:tcPr>
            <w:tcW w:w="4837" w:type="dxa"/>
            <w:vAlign w:val="center"/>
          </w:tcPr>
          <w:p w14:paraId="2C8D4F9C" w14:textId="66ACBADC" w:rsidR="70B33ACA" w:rsidRDefault="1C63E6D2" w:rsidP="001E4605">
            <w:pPr>
              <w:pStyle w:val="Prrafodelista"/>
              <w:numPr>
                <w:ilvl w:val="0"/>
                <w:numId w:val="82"/>
              </w:numPr>
              <w:ind w:left="361"/>
              <w:rPr>
                <w:rFonts w:ascii="Arial" w:eastAsia="Arial" w:hAnsi="Arial" w:cs="Arial"/>
                <w:sz w:val="24"/>
                <w:szCs w:val="24"/>
              </w:rPr>
            </w:pPr>
            <w:r w:rsidRPr="001E4605">
              <w:rPr>
                <w:rFonts w:ascii="Arial" w:eastAsia="Arial" w:hAnsi="Arial" w:cs="Arial"/>
                <w:sz w:val="24"/>
                <w:szCs w:val="24"/>
              </w:rPr>
              <w:t xml:space="preserve">Liderar las actividades de evaluación del proceso: revisar tipos de elementos de configuración, relaciones, atributos y valores asociados, estructura de la base de datos, derechos de acceso. </w:t>
            </w:r>
          </w:p>
          <w:p w14:paraId="2F7B9A55" w14:textId="76241E36" w:rsidR="70B33ACA" w:rsidRPr="00A83FCD" w:rsidDel="00753B8F" w:rsidRDefault="1E9E70D5" w:rsidP="00DE6E67">
            <w:pPr>
              <w:pStyle w:val="Prrafodelista"/>
              <w:keepNext/>
              <w:numPr>
                <w:ilvl w:val="1"/>
                <w:numId w:val="83"/>
              </w:numPr>
              <w:ind w:left="361"/>
              <w:rPr>
                <w:rFonts w:ascii="Arial" w:eastAsia="Arial" w:hAnsi="Arial" w:cs="Arial"/>
                <w:sz w:val="24"/>
                <w:szCs w:val="24"/>
              </w:rPr>
            </w:pPr>
            <w:r w:rsidRPr="1E9E70D5">
              <w:rPr>
                <w:rFonts w:ascii="Arial" w:eastAsia="Arial" w:hAnsi="Arial" w:cs="Arial"/>
                <w:sz w:val="24"/>
                <w:szCs w:val="24"/>
              </w:rPr>
              <w:t>Aprobar cambios estructurales.</w:t>
            </w:r>
          </w:p>
        </w:tc>
      </w:tr>
    </w:tbl>
    <w:p w14:paraId="2D77ECDE" w14:textId="559AD172" w:rsidR="00DE6E67" w:rsidRPr="00DE6E67" w:rsidRDefault="00DE6E67" w:rsidP="00DE6E67">
      <w:pPr>
        <w:pStyle w:val="Descripcin"/>
        <w:ind w:left="1134"/>
        <w:jc w:val="center"/>
        <w:rPr>
          <w:rFonts w:ascii="Arial" w:hAnsi="Arial" w:cs="Arial"/>
          <w:sz w:val="20"/>
          <w:szCs w:val="20"/>
        </w:rPr>
      </w:pPr>
      <w:r w:rsidRPr="00DE6E67">
        <w:rPr>
          <w:rFonts w:ascii="Arial" w:hAnsi="Arial" w:cs="Arial"/>
          <w:sz w:val="20"/>
          <w:szCs w:val="20"/>
        </w:rPr>
        <w:t xml:space="preserve">Tabla Nro. </w:t>
      </w:r>
      <w:r w:rsidRPr="00DE6E67">
        <w:rPr>
          <w:rFonts w:ascii="Arial" w:hAnsi="Arial" w:cs="Arial"/>
          <w:sz w:val="20"/>
          <w:szCs w:val="20"/>
        </w:rPr>
        <w:fldChar w:fldCharType="begin"/>
      </w:r>
      <w:r w:rsidRPr="00DE6E67">
        <w:rPr>
          <w:rFonts w:ascii="Arial" w:hAnsi="Arial" w:cs="Arial"/>
          <w:sz w:val="20"/>
          <w:szCs w:val="20"/>
        </w:rPr>
        <w:instrText xml:space="preserve"> SEQ Tabla_Nro. \* ARABIC </w:instrText>
      </w:r>
      <w:r w:rsidRPr="00DE6E67">
        <w:rPr>
          <w:rFonts w:ascii="Arial" w:hAnsi="Arial" w:cs="Arial"/>
          <w:sz w:val="20"/>
          <w:szCs w:val="20"/>
        </w:rPr>
        <w:fldChar w:fldCharType="separate"/>
      </w:r>
      <w:r w:rsidR="000601F5">
        <w:rPr>
          <w:rFonts w:ascii="Arial" w:hAnsi="Arial" w:cs="Arial"/>
          <w:noProof/>
          <w:sz w:val="20"/>
          <w:szCs w:val="20"/>
        </w:rPr>
        <w:t>2</w:t>
      </w:r>
      <w:r w:rsidRPr="00DE6E67">
        <w:rPr>
          <w:rFonts w:ascii="Arial" w:hAnsi="Arial" w:cs="Arial"/>
          <w:sz w:val="20"/>
          <w:szCs w:val="20"/>
        </w:rPr>
        <w:fldChar w:fldCharType="end"/>
      </w:r>
      <w:r w:rsidRPr="00DE6E67">
        <w:rPr>
          <w:rFonts w:ascii="Arial" w:hAnsi="Arial" w:cs="Arial"/>
          <w:sz w:val="20"/>
          <w:szCs w:val="20"/>
        </w:rPr>
        <w:t xml:space="preserve"> - Perfiles del equipo de proyecto</w:t>
      </w:r>
    </w:p>
    <w:p w14:paraId="76CC7688" w14:textId="42CCAED2" w:rsidR="67B7A608" w:rsidRPr="00BD5449" w:rsidRDefault="1E9E70D5" w:rsidP="00DE6E67">
      <w:pPr>
        <w:pStyle w:val="Prrafodelista"/>
        <w:numPr>
          <w:ilvl w:val="0"/>
          <w:numId w:val="9"/>
        </w:numPr>
        <w:ind w:left="1418"/>
        <w:rPr>
          <w:rFonts w:eastAsiaTheme="minorEastAsia"/>
          <w:b/>
          <w:bCs/>
          <w:sz w:val="24"/>
          <w:szCs w:val="24"/>
        </w:rPr>
      </w:pPr>
      <w:r w:rsidRPr="00BD5449">
        <w:rPr>
          <w:rFonts w:ascii="Arial" w:eastAsia="Arial" w:hAnsi="Arial" w:cs="Arial"/>
          <w:b/>
          <w:bCs/>
          <w:sz w:val="24"/>
          <w:szCs w:val="24"/>
        </w:rPr>
        <w:t>Infraestructura técnica para el proyecto</w:t>
      </w:r>
    </w:p>
    <w:p w14:paraId="194D3CAE" w14:textId="7308A043" w:rsidR="67B7A608" w:rsidRDefault="67B7A608" w:rsidP="00DE6E67">
      <w:pPr>
        <w:ind w:left="1418"/>
        <w:jc w:val="both"/>
        <w:rPr>
          <w:rFonts w:ascii="Arial" w:eastAsia="Arial" w:hAnsi="Arial" w:cs="Arial"/>
          <w:sz w:val="24"/>
          <w:szCs w:val="24"/>
        </w:rPr>
      </w:pPr>
      <w:r w:rsidRPr="67B7A608">
        <w:rPr>
          <w:rFonts w:ascii="Arial" w:eastAsia="Arial" w:hAnsi="Arial" w:cs="Arial"/>
          <w:sz w:val="24"/>
          <w:szCs w:val="24"/>
        </w:rPr>
        <w:t>La infraestructura técnica requeridos para llevar a cabo la implementación      y puesta marcha del sistema de la aplicación web, se presenta a                             continuación.</w:t>
      </w:r>
    </w:p>
    <w:tbl>
      <w:tblPr>
        <w:tblStyle w:val="Tablaconcuadrcula"/>
        <w:tblW w:w="7091" w:type="dxa"/>
        <w:tblInd w:w="1413" w:type="dxa"/>
        <w:tblLayout w:type="fixed"/>
        <w:tblLook w:val="01E0" w:firstRow="1" w:lastRow="1" w:firstColumn="1" w:lastColumn="1" w:noHBand="0" w:noVBand="0"/>
      </w:tblPr>
      <w:tblGrid>
        <w:gridCol w:w="850"/>
        <w:gridCol w:w="4962"/>
        <w:gridCol w:w="1279"/>
      </w:tblGrid>
      <w:tr w:rsidR="67B7A608" w14:paraId="32AA1676" w14:textId="77777777" w:rsidTr="00533896">
        <w:tc>
          <w:tcPr>
            <w:tcW w:w="850" w:type="dxa"/>
            <w:shd w:val="clear" w:color="auto" w:fill="A6A6A6" w:themeFill="background1" w:themeFillShade="A6"/>
            <w:vAlign w:val="center"/>
          </w:tcPr>
          <w:p w14:paraId="1F62B615" w14:textId="4D673580" w:rsidR="67B7A608" w:rsidRPr="00533896" w:rsidRDefault="002B176A" w:rsidP="002B176A">
            <w:pPr>
              <w:jc w:val="center"/>
              <w:rPr>
                <w:b/>
                <w:bCs/>
                <w:color w:val="FFFFFF" w:themeColor="background1"/>
              </w:rPr>
            </w:pPr>
            <w:r w:rsidRPr="00533896">
              <w:rPr>
                <w:rFonts w:ascii="Arial" w:eastAsia="Arial" w:hAnsi="Arial" w:cs="Arial"/>
                <w:b/>
                <w:bCs/>
                <w:i/>
                <w:iCs/>
                <w:color w:val="FFFFFF" w:themeColor="background1"/>
              </w:rPr>
              <w:t>Ítem</w:t>
            </w:r>
          </w:p>
        </w:tc>
        <w:tc>
          <w:tcPr>
            <w:tcW w:w="4962" w:type="dxa"/>
            <w:shd w:val="clear" w:color="auto" w:fill="A6A6A6" w:themeFill="background1" w:themeFillShade="A6"/>
            <w:vAlign w:val="bottom"/>
          </w:tcPr>
          <w:p w14:paraId="73D82D23" w14:textId="10477F76" w:rsidR="67B7A608" w:rsidRPr="00533896" w:rsidRDefault="002B176A" w:rsidP="002B176A">
            <w:pPr>
              <w:jc w:val="center"/>
              <w:rPr>
                <w:b/>
                <w:bCs/>
                <w:color w:val="FFFFFF" w:themeColor="background1"/>
              </w:rPr>
            </w:pPr>
            <w:r w:rsidRPr="00533896">
              <w:rPr>
                <w:rFonts w:ascii="Arial" w:eastAsia="Arial" w:hAnsi="Arial" w:cs="Arial"/>
                <w:b/>
                <w:bCs/>
                <w:color w:val="FFFFFF" w:themeColor="background1"/>
              </w:rPr>
              <w:t>Descripción</w:t>
            </w:r>
          </w:p>
        </w:tc>
        <w:tc>
          <w:tcPr>
            <w:tcW w:w="1279" w:type="dxa"/>
            <w:shd w:val="clear" w:color="auto" w:fill="A6A6A6" w:themeFill="background1" w:themeFillShade="A6"/>
            <w:vAlign w:val="center"/>
          </w:tcPr>
          <w:p w14:paraId="45404298" w14:textId="10646599" w:rsidR="67B7A608" w:rsidRPr="00533896" w:rsidRDefault="002B176A" w:rsidP="002B176A">
            <w:pPr>
              <w:rPr>
                <w:b/>
                <w:bCs/>
                <w:color w:val="FFFFFF" w:themeColor="background1"/>
              </w:rPr>
            </w:pPr>
            <w:r w:rsidRPr="00533896">
              <w:rPr>
                <w:rFonts w:ascii="Arial" w:hAnsi="Arial" w:cs="Arial"/>
                <w:b/>
                <w:bCs/>
                <w:color w:val="FFFFFF" w:themeColor="background1"/>
              </w:rPr>
              <w:t>Cantidad</w:t>
            </w:r>
          </w:p>
        </w:tc>
      </w:tr>
      <w:tr w:rsidR="67B7A608" w14:paraId="7932D5ED" w14:textId="77777777" w:rsidTr="002B176A">
        <w:tc>
          <w:tcPr>
            <w:tcW w:w="850" w:type="dxa"/>
            <w:vAlign w:val="center"/>
          </w:tcPr>
          <w:p w14:paraId="6BD1FBBD" w14:textId="69A7C49E" w:rsidR="67B7A608" w:rsidRDefault="67B7A608" w:rsidP="00533896">
            <w:pPr>
              <w:jc w:val="center"/>
              <w:rPr>
                <w:rFonts w:ascii="Arial" w:eastAsia="Arial" w:hAnsi="Arial" w:cs="Arial"/>
                <w:i/>
                <w:iCs/>
                <w:sz w:val="24"/>
                <w:szCs w:val="24"/>
              </w:rPr>
            </w:pPr>
            <w:r w:rsidRPr="67B7A608">
              <w:rPr>
                <w:rFonts w:ascii="Arial" w:eastAsia="Arial" w:hAnsi="Arial" w:cs="Arial"/>
              </w:rPr>
              <w:t>01</w:t>
            </w:r>
          </w:p>
        </w:tc>
        <w:tc>
          <w:tcPr>
            <w:tcW w:w="4962" w:type="dxa"/>
          </w:tcPr>
          <w:p w14:paraId="22919FC5" w14:textId="06A70027" w:rsidR="67B7A608" w:rsidRDefault="67B7A608" w:rsidP="00533896">
            <w:pPr>
              <w:jc w:val="both"/>
              <w:rPr>
                <w:rFonts w:ascii="Arial" w:eastAsia="Arial" w:hAnsi="Arial" w:cs="Arial"/>
              </w:rPr>
            </w:pPr>
            <w:r w:rsidRPr="67B7A608">
              <w:rPr>
                <w:rFonts w:ascii="Arial" w:eastAsia="Arial" w:hAnsi="Arial" w:cs="Arial"/>
              </w:rPr>
              <w:t>Pc iMac 27pulgadas 5K</w:t>
            </w:r>
          </w:p>
          <w:p w14:paraId="7CBA5272" w14:textId="183C53A8" w:rsidR="67B7A608" w:rsidRDefault="67B7A608" w:rsidP="00533896">
            <w:pPr>
              <w:jc w:val="both"/>
              <w:rPr>
                <w:rFonts w:ascii="Arial" w:eastAsia="Arial" w:hAnsi="Arial" w:cs="Arial"/>
              </w:rPr>
            </w:pPr>
            <w:r w:rsidRPr="67B7A608">
              <w:rPr>
                <w:rFonts w:ascii="Arial" w:eastAsia="Arial" w:hAnsi="Arial" w:cs="Arial"/>
              </w:rPr>
              <w:t xml:space="preserve">-Intel Core i5 de 6 núcleos y 3.7 GHz (Turbo </w:t>
            </w:r>
            <w:proofErr w:type="spellStart"/>
            <w:r w:rsidRPr="67B7A608">
              <w:rPr>
                <w:rFonts w:ascii="Arial" w:eastAsia="Arial" w:hAnsi="Arial" w:cs="Arial"/>
              </w:rPr>
              <w:t>Boost</w:t>
            </w:r>
            <w:proofErr w:type="spellEnd"/>
            <w:r w:rsidRPr="67B7A608">
              <w:rPr>
                <w:rFonts w:ascii="Arial" w:eastAsia="Arial" w:hAnsi="Arial" w:cs="Arial"/>
              </w:rPr>
              <w:t xml:space="preserve"> de hasta 4.6 GHz)</w:t>
            </w:r>
          </w:p>
          <w:p w14:paraId="52A2FAE1" w14:textId="7614E56C" w:rsidR="67B7A608" w:rsidRDefault="67B7A608" w:rsidP="00533896">
            <w:pPr>
              <w:jc w:val="both"/>
              <w:rPr>
                <w:rFonts w:ascii="Arial" w:eastAsia="Arial" w:hAnsi="Arial" w:cs="Arial"/>
              </w:rPr>
            </w:pPr>
            <w:r w:rsidRPr="67B7A608">
              <w:rPr>
                <w:rFonts w:ascii="Arial" w:eastAsia="Arial" w:hAnsi="Arial" w:cs="Arial"/>
              </w:rPr>
              <w:t>-8 GB (dos de 4 GB) de memoria DDR4 de 2666 MHz; cuatro ranuras SO-DIMM accesibles para el usuario</w:t>
            </w:r>
          </w:p>
          <w:p w14:paraId="0E99FCEE" w14:textId="2191CE94" w:rsidR="67B7A608" w:rsidRDefault="67B7A608" w:rsidP="00533896">
            <w:pPr>
              <w:jc w:val="both"/>
              <w:rPr>
                <w:rFonts w:ascii="Arial" w:eastAsia="Arial" w:hAnsi="Arial" w:cs="Arial"/>
              </w:rPr>
            </w:pPr>
            <w:r w:rsidRPr="67B7A608">
              <w:rPr>
                <w:rFonts w:ascii="Arial" w:eastAsia="Arial" w:hAnsi="Arial" w:cs="Arial"/>
              </w:rPr>
              <w:t xml:space="preserve">-Almacenamiento </w:t>
            </w:r>
            <w:proofErr w:type="spellStart"/>
            <w:r w:rsidRPr="67B7A608">
              <w:rPr>
                <w:rFonts w:ascii="Arial" w:eastAsia="Arial" w:hAnsi="Arial" w:cs="Arial"/>
              </w:rPr>
              <w:t>Fusion</w:t>
            </w:r>
            <w:proofErr w:type="spellEnd"/>
            <w:r w:rsidRPr="67B7A608">
              <w:rPr>
                <w:rFonts w:ascii="Arial" w:eastAsia="Arial" w:hAnsi="Arial" w:cs="Arial"/>
              </w:rPr>
              <w:t xml:space="preserve"> Drive de 2 TB</w:t>
            </w:r>
          </w:p>
          <w:p w14:paraId="5E814A73" w14:textId="5CDE8AF9" w:rsidR="67B7A608" w:rsidRDefault="67B7A608" w:rsidP="00533896">
            <w:pPr>
              <w:jc w:val="both"/>
              <w:rPr>
                <w:rFonts w:ascii="Arial" w:eastAsia="Arial" w:hAnsi="Arial" w:cs="Arial"/>
              </w:rPr>
            </w:pPr>
            <w:r w:rsidRPr="67B7A608">
              <w:rPr>
                <w:rFonts w:ascii="Arial" w:eastAsia="Arial" w:hAnsi="Arial" w:cs="Arial"/>
              </w:rPr>
              <w:t>-Radeon Pro 580X con 8 GB de memoria GDDR5</w:t>
            </w:r>
          </w:p>
        </w:tc>
        <w:tc>
          <w:tcPr>
            <w:tcW w:w="1279" w:type="dxa"/>
            <w:vAlign w:val="center"/>
          </w:tcPr>
          <w:p w14:paraId="3DCAC4F7" w14:textId="3585A2F3" w:rsidR="67B7A608" w:rsidRDefault="67B7A608" w:rsidP="00533896">
            <w:pPr>
              <w:jc w:val="center"/>
              <w:rPr>
                <w:rFonts w:ascii="Arial" w:eastAsia="Arial" w:hAnsi="Arial" w:cs="Arial"/>
                <w:i/>
                <w:iCs/>
                <w:sz w:val="24"/>
                <w:szCs w:val="24"/>
              </w:rPr>
            </w:pPr>
            <w:r w:rsidRPr="67B7A608">
              <w:rPr>
                <w:rFonts w:ascii="Arial" w:eastAsia="Arial" w:hAnsi="Arial" w:cs="Arial"/>
                <w:i/>
                <w:iCs/>
                <w:sz w:val="24"/>
                <w:szCs w:val="24"/>
              </w:rPr>
              <w:t>1</w:t>
            </w:r>
          </w:p>
        </w:tc>
      </w:tr>
      <w:tr w:rsidR="67B7A608" w14:paraId="21CE1CD5" w14:textId="77777777" w:rsidTr="002B176A">
        <w:tc>
          <w:tcPr>
            <w:tcW w:w="850" w:type="dxa"/>
            <w:vAlign w:val="center"/>
          </w:tcPr>
          <w:p w14:paraId="5A1D2870" w14:textId="79827053" w:rsidR="67B7A608" w:rsidRDefault="67B7A608" w:rsidP="00533896">
            <w:pPr>
              <w:jc w:val="center"/>
            </w:pPr>
            <w:r w:rsidRPr="67B7A608">
              <w:rPr>
                <w:rFonts w:ascii="Arial" w:eastAsia="Arial" w:hAnsi="Arial" w:cs="Arial"/>
              </w:rPr>
              <w:t>02</w:t>
            </w:r>
          </w:p>
        </w:tc>
        <w:tc>
          <w:tcPr>
            <w:tcW w:w="4962" w:type="dxa"/>
          </w:tcPr>
          <w:p w14:paraId="74523783" w14:textId="33B27C64" w:rsidR="67B7A608" w:rsidRDefault="67B7A608">
            <w:proofErr w:type="gramStart"/>
            <w:r w:rsidRPr="67B7A608">
              <w:rPr>
                <w:rFonts w:ascii="Arial" w:eastAsia="Arial" w:hAnsi="Arial" w:cs="Arial"/>
              </w:rPr>
              <w:t>Pc compacta</w:t>
            </w:r>
            <w:proofErr w:type="gramEnd"/>
          </w:p>
          <w:p w14:paraId="44996CB8" w14:textId="6A906DB9" w:rsidR="67B7A608" w:rsidRDefault="67B7A608">
            <w:pPr>
              <w:rPr>
                <w:rFonts w:ascii="Arial" w:eastAsia="Arial" w:hAnsi="Arial" w:cs="Arial"/>
              </w:rPr>
            </w:pPr>
            <w:r w:rsidRPr="67B7A608">
              <w:rPr>
                <w:rFonts w:ascii="Arial" w:eastAsia="Arial" w:hAnsi="Arial" w:cs="Arial"/>
              </w:rPr>
              <w:t>-Procesador AMD Ryzen™ 5 3400G / AMD Ryzen™ 3 3200G / AMD Athlon™ 300GE</w:t>
            </w:r>
          </w:p>
          <w:p w14:paraId="549DDC24" w14:textId="4DE68F0A" w:rsidR="67B7A608" w:rsidRDefault="67B7A608">
            <w:r w:rsidRPr="67B7A608">
              <w:rPr>
                <w:rFonts w:ascii="Arial" w:eastAsia="Arial" w:hAnsi="Arial" w:cs="Arial"/>
              </w:rPr>
              <w:t>-Almacenamiento SSD PCI-Express</w:t>
            </w:r>
          </w:p>
          <w:p w14:paraId="5C6554D2" w14:textId="15D401A6" w:rsidR="67B7A608" w:rsidRDefault="67B7A608" w:rsidP="00533896">
            <w:pPr>
              <w:pStyle w:val="Prrafodelista"/>
              <w:numPr>
                <w:ilvl w:val="0"/>
                <w:numId w:val="63"/>
              </w:numPr>
              <w:rPr>
                <w:rFonts w:eastAsiaTheme="minorEastAsia"/>
              </w:rPr>
            </w:pPr>
            <w:r>
              <w:t>SSD PCIe de hasta 256 GB / HDD SATA de hasta 2 TB</w:t>
            </w:r>
          </w:p>
          <w:p w14:paraId="4119A77F" w14:textId="368392DB" w:rsidR="67B7A608" w:rsidRDefault="67B7A608" w:rsidP="00533896">
            <w:pPr>
              <w:pStyle w:val="Prrafodelista"/>
              <w:numPr>
                <w:ilvl w:val="0"/>
                <w:numId w:val="63"/>
              </w:numPr>
              <w:rPr>
                <w:rFonts w:eastAsiaTheme="minorEastAsia"/>
              </w:rPr>
            </w:pPr>
            <w:r>
              <w:t>MemoriaDDR4 de hasta 32 GB</w:t>
            </w:r>
          </w:p>
          <w:p w14:paraId="74067660" w14:textId="167D36E7" w:rsidR="67B7A608" w:rsidRDefault="67B7A608" w:rsidP="00533896">
            <w:pPr>
              <w:pStyle w:val="Prrafodelista"/>
              <w:numPr>
                <w:ilvl w:val="0"/>
                <w:numId w:val="63"/>
              </w:numPr>
              <w:rPr>
                <w:rFonts w:eastAsiaTheme="minorEastAsia"/>
              </w:rPr>
            </w:pPr>
            <w:r>
              <w:t>tarjeta gráfica independiente AMD Radeon™ RX550</w:t>
            </w:r>
          </w:p>
        </w:tc>
        <w:tc>
          <w:tcPr>
            <w:tcW w:w="1279" w:type="dxa"/>
            <w:vAlign w:val="center"/>
          </w:tcPr>
          <w:p w14:paraId="48DDCEFC" w14:textId="76C874B1" w:rsidR="67B7A608" w:rsidRDefault="67B7A608" w:rsidP="00533896">
            <w:pPr>
              <w:jc w:val="center"/>
              <w:rPr>
                <w:rFonts w:ascii="Arial" w:eastAsia="Arial" w:hAnsi="Arial" w:cs="Arial"/>
                <w:i/>
                <w:iCs/>
                <w:sz w:val="24"/>
                <w:szCs w:val="24"/>
              </w:rPr>
            </w:pPr>
            <w:r w:rsidRPr="67B7A608">
              <w:rPr>
                <w:rFonts w:ascii="Arial" w:eastAsia="Arial" w:hAnsi="Arial" w:cs="Arial"/>
                <w:i/>
                <w:iCs/>
                <w:sz w:val="24"/>
                <w:szCs w:val="24"/>
              </w:rPr>
              <w:t>1</w:t>
            </w:r>
          </w:p>
        </w:tc>
      </w:tr>
      <w:tr w:rsidR="67B7A608" w14:paraId="3D361ACC" w14:textId="77777777" w:rsidTr="002B176A">
        <w:tc>
          <w:tcPr>
            <w:tcW w:w="850" w:type="dxa"/>
            <w:vAlign w:val="center"/>
          </w:tcPr>
          <w:p w14:paraId="274AA48A" w14:textId="07238ED9" w:rsidR="67B7A608" w:rsidRDefault="67B7A608" w:rsidP="00533896">
            <w:pPr>
              <w:jc w:val="center"/>
            </w:pPr>
            <w:r w:rsidRPr="67B7A608">
              <w:rPr>
                <w:rFonts w:ascii="Arial" w:eastAsia="Arial" w:hAnsi="Arial" w:cs="Arial"/>
              </w:rPr>
              <w:t>03</w:t>
            </w:r>
          </w:p>
        </w:tc>
        <w:tc>
          <w:tcPr>
            <w:tcW w:w="4962" w:type="dxa"/>
          </w:tcPr>
          <w:p w14:paraId="0EAE3018" w14:textId="6305D2E3" w:rsidR="67B7A608" w:rsidRDefault="67B7A608">
            <w:r w:rsidRPr="67B7A608">
              <w:rPr>
                <w:rFonts w:ascii="Arial" w:eastAsia="Arial" w:hAnsi="Arial" w:cs="Arial"/>
              </w:rPr>
              <w:t>Laptop</w:t>
            </w:r>
          </w:p>
          <w:p w14:paraId="08FCAD6C" w14:textId="330B8EDA" w:rsidR="67B7A608" w:rsidRDefault="67B7A608">
            <w:r w:rsidRPr="67B7A608">
              <w:rPr>
                <w:rFonts w:ascii="Arial" w:eastAsia="Arial" w:hAnsi="Arial" w:cs="Arial"/>
              </w:rPr>
              <w:t xml:space="preserve">-ASUS </w:t>
            </w:r>
            <w:proofErr w:type="spellStart"/>
            <w:r w:rsidRPr="67B7A608">
              <w:rPr>
                <w:rFonts w:ascii="Arial" w:eastAsia="Arial" w:hAnsi="Arial" w:cs="Arial"/>
              </w:rPr>
              <w:t>ZenBook</w:t>
            </w:r>
            <w:proofErr w:type="spellEnd"/>
            <w:r w:rsidRPr="67B7A608">
              <w:rPr>
                <w:rFonts w:ascii="Arial" w:eastAsia="Arial" w:hAnsi="Arial" w:cs="Arial"/>
              </w:rPr>
              <w:t xml:space="preserve"> 14 UX431FN</w:t>
            </w:r>
          </w:p>
          <w:p w14:paraId="73422C08" w14:textId="4793D1F3" w:rsidR="67B7A608" w:rsidRDefault="67B7A608" w:rsidP="00533896">
            <w:pPr>
              <w:pStyle w:val="Prrafodelista"/>
              <w:numPr>
                <w:ilvl w:val="0"/>
                <w:numId w:val="62"/>
              </w:numPr>
              <w:rPr>
                <w:rFonts w:eastAsiaTheme="minorEastAsia"/>
              </w:rPr>
            </w:pPr>
            <w:r>
              <w:t>Hasta Core ™ i7 CPU Intel® de 8.a generación</w:t>
            </w:r>
          </w:p>
          <w:p w14:paraId="38D57026" w14:textId="4E8F632F" w:rsidR="67B7A608" w:rsidRDefault="67B7A608" w:rsidP="00533896">
            <w:pPr>
              <w:pStyle w:val="Prrafodelista"/>
              <w:numPr>
                <w:ilvl w:val="0"/>
                <w:numId w:val="62"/>
              </w:numPr>
              <w:rPr>
                <w:rFonts w:eastAsiaTheme="minorEastAsia"/>
              </w:rPr>
            </w:pPr>
            <w:r>
              <w:t>Hasta 16 GB RAM</w:t>
            </w:r>
          </w:p>
          <w:p w14:paraId="671EEA14" w14:textId="0E795E54" w:rsidR="67B7A608" w:rsidRDefault="67B7A608" w:rsidP="00533896">
            <w:pPr>
              <w:pStyle w:val="Prrafodelista"/>
              <w:numPr>
                <w:ilvl w:val="0"/>
                <w:numId w:val="62"/>
              </w:numPr>
              <w:rPr>
                <w:rFonts w:eastAsiaTheme="minorEastAsia"/>
              </w:rPr>
            </w:pPr>
            <w:r>
              <w:t>Hasta 1 TB SSD</w:t>
            </w:r>
          </w:p>
          <w:p w14:paraId="74ED30FE" w14:textId="6C9D5BE1" w:rsidR="67B7A608" w:rsidRDefault="67B7A608" w:rsidP="00533896">
            <w:pPr>
              <w:rPr>
                <w:rFonts w:ascii="Arial" w:eastAsia="Arial" w:hAnsi="Arial" w:cs="Arial"/>
              </w:rPr>
            </w:pPr>
            <w:r w:rsidRPr="67B7A608">
              <w:rPr>
                <w:rFonts w:ascii="Arial" w:eastAsia="Arial" w:hAnsi="Arial" w:cs="Arial"/>
              </w:rPr>
              <w:t>-Hasta MX 150 GPU NVIDIA®</w:t>
            </w:r>
          </w:p>
        </w:tc>
        <w:tc>
          <w:tcPr>
            <w:tcW w:w="1279" w:type="dxa"/>
            <w:vAlign w:val="center"/>
          </w:tcPr>
          <w:p w14:paraId="3BE76DDB" w14:textId="505DA4AB" w:rsidR="67B7A608" w:rsidRDefault="67B7A608" w:rsidP="00533896">
            <w:pPr>
              <w:jc w:val="center"/>
              <w:rPr>
                <w:rFonts w:ascii="Arial" w:eastAsia="Arial" w:hAnsi="Arial" w:cs="Arial"/>
                <w:i/>
                <w:iCs/>
                <w:sz w:val="24"/>
                <w:szCs w:val="24"/>
              </w:rPr>
            </w:pPr>
            <w:r w:rsidRPr="67B7A608">
              <w:rPr>
                <w:rFonts w:ascii="Arial" w:eastAsia="Arial" w:hAnsi="Arial" w:cs="Arial"/>
                <w:i/>
                <w:iCs/>
                <w:sz w:val="24"/>
                <w:szCs w:val="24"/>
              </w:rPr>
              <w:t>2</w:t>
            </w:r>
          </w:p>
        </w:tc>
      </w:tr>
      <w:tr w:rsidR="67B7A608" w14:paraId="057D9534" w14:textId="77777777" w:rsidTr="002B176A">
        <w:tc>
          <w:tcPr>
            <w:tcW w:w="850" w:type="dxa"/>
            <w:vAlign w:val="center"/>
          </w:tcPr>
          <w:p w14:paraId="6EC04792" w14:textId="2C9F10EA" w:rsidR="67B7A608" w:rsidRDefault="67B7A608" w:rsidP="00533896">
            <w:pPr>
              <w:jc w:val="center"/>
            </w:pPr>
            <w:r w:rsidRPr="67B7A608">
              <w:rPr>
                <w:rFonts w:ascii="Arial" w:eastAsia="Arial" w:hAnsi="Arial" w:cs="Arial"/>
              </w:rPr>
              <w:lastRenderedPageBreak/>
              <w:t>04</w:t>
            </w:r>
          </w:p>
        </w:tc>
        <w:tc>
          <w:tcPr>
            <w:tcW w:w="4962" w:type="dxa"/>
          </w:tcPr>
          <w:p w14:paraId="25B651E5" w14:textId="29FEF117" w:rsidR="67B7A608" w:rsidRDefault="67B7A608">
            <w:r w:rsidRPr="67B7A608">
              <w:rPr>
                <w:rFonts w:ascii="Arial" w:eastAsia="Arial" w:hAnsi="Arial" w:cs="Arial"/>
              </w:rPr>
              <w:t xml:space="preserve">Dell </w:t>
            </w:r>
            <w:proofErr w:type="spellStart"/>
            <w:r w:rsidRPr="67B7A608">
              <w:rPr>
                <w:rFonts w:ascii="Arial" w:eastAsia="Arial" w:hAnsi="Arial" w:cs="Arial"/>
              </w:rPr>
              <w:t>Ultrasharp</w:t>
            </w:r>
            <w:proofErr w:type="spellEnd"/>
            <w:r w:rsidRPr="67B7A608">
              <w:rPr>
                <w:rFonts w:ascii="Arial" w:eastAsia="Arial" w:hAnsi="Arial" w:cs="Arial"/>
              </w:rPr>
              <w:t xml:space="preserve"> U2415. Dell U2415</w:t>
            </w:r>
          </w:p>
        </w:tc>
        <w:tc>
          <w:tcPr>
            <w:tcW w:w="1279" w:type="dxa"/>
            <w:vAlign w:val="center"/>
          </w:tcPr>
          <w:p w14:paraId="4B842C88" w14:textId="76C9DC32" w:rsidR="67B7A608" w:rsidRDefault="67B7A608" w:rsidP="00533896">
            <w:pPr>
              <w:jc w:val="center"/>
            </w:pPr>
            <w:r w:rsidRPr="67B7A608">
              <w:rPr>
                <w:rFonts w:ascii="Arial" w:eastAsia="Arial" w:hAnsi="Arial" w:cs="Arial"/>
              </w:rPr>
              <w:t>1</w:t>
            </w:r>
          </w:p>
        </w:tc>
      </w:tr>
      <w:tr w:rsidR="67B7A608" w14:paraId="69C7F4A3" w14:textId="77777777" w:rsidTr="002B176A">
        <w:tc>
          <w:tcPr>
            <w:tcW w:w="850" w:type="dxa"/>
            <w:vAlign w:val="center"/>
          </w:tcPr>
          <w:p w14:paraId="3F36EA10" w14:textId="656B7CEE" w:rsidR="67B7A608" w:rsidRDefault="67B7A608" w:rsidP="00533896">
            <w:pPr>
              <w:jc w:val="center"/>
            </w:pPr>
            <w:r w:rsidRPr="67B7A608">
              <w:rPr>
                <w:rFonts w:ascii="Arial" w:eastAsia="Arial" w:hAnsi="Arial" w:cs="Arial"/>
              </w:rPr>
              <w:t>05</w:t>
            </w:r>
          </w:p>
        </w:tc>
        <w:tc>
          <w:tcPr>
            <w:tcW w:w="4962" w:type="dxa"/>
          </w:tcPr>
          <w:p w14:paraId="1388D3D2" w14:textId="38348CC7" w:rsidR="67B7A608" w:rsidRDefault="67B7A608">
            <w:r w:rsidRPr="67B7A608">
              <w:rPr>
                <w:rFonts w:ascii="Arial" w:eastAsia="Arial" w:hAnsi="Arial" w:cs="Arial"/>
                <w:lang w:val="en-US"/>
              </w:rPr>
              <w:t xml:space="preserve">Cooler Master CM Storm </w:t>
            </w:r>
            <w:proofErr w:type="spellStart"/>
            <w:r w:rsidRPr="67B7A608">
              <w:rPr>
                <w:rFonts w:ascii="Arial" w:eastAsia="Arial" w:hAnsi="Arial" w:cs="Arial"/>
                <w:lang w:val="en-US"/>
              </w:rPr>
              <w:t>Masterkeys</w:t>
            </w:r>
            <w:proofErr w:type="spellEnd"/>
            <w:r w:rsidRPr="67B7A608">
              <w:rPr>
                <w:rFonts w:ascii="Arial" w:eastAsia="Arial" w:hAnsi="Arial" w:cs="Arial"/>
                <w:lang w:val="en-US"/>
              </w:rPr>
              <w:t xml:space="preserve"> Pro S USB QWERTY </w:t>
            </w:r>
            <w:proofErr w:type="spellStart"/>
            <w:r w:rsidRPr="67B7A608">
              <w:rPr>
                <w:rFonts w:ascii="Arial" w:eastAsia="Arial" w:hAnsi="Arial" w:cs="Arial"/>
                <w:lang w:val="en-US"/>
              </w:rPr>
              <w:t>Inglés</w:t>
            </w:r>
            <w:proofErr w:type="spellEnd"/>
            <w:r w:rsidRPr="67B7A608">
              <w:rPr>
                <w:rFonts w:ascii="Arial" w:eastAsia="Arial" w:hAnsi="Arial" w:cs="Arial"/>
                <w:lang w:val="en-US"/>
              </w:rPr>
              <w:t xml:space="preserve"> Negro</w:t>
            </w:r>
          </w:p>
        </w:tc>
        <w:tc>
          <w:tcPr>
            <w:tcW w:w="1279" w:type="dxa"/>
            <w:vAlign w:val="center"/>
          </w:tcPr>
          <w:p w14:paraId="2DEBD467" w14:textId="407C0D25" w:rsidR="67B7A608" w:rsidRDefault="67B7A608" w:rsidP="00533896">
            <w:pPr>
              <w:jc w:val="center"/>
            </w:pPr>
            <w:r w:rsidRPr="67B7A608">
              <w:rPr>
                <w:rFonts w:ascii="Arial" w:eastAsia="Arial" w:hAnsi="Arial" w:cs="Arial"/>
              </w:rPr>
              <w:t>1</w:t>
            </w:r>
          </w:p>
        </w:tc>
      </w:tr>
      <w:tr w:rsidR="67B7A608" w14:paraId="342666B1" w14:textId="77777777" w:rsidTr="002B176A">
        <w:tc>
          <w:tcPr>
            <w:tcW w:w="850" w:type="dxa"/>
            <w:vAlign w:val="center"/>
          </w:tcPr>
          <w:p w14:paraId="6C79F3A7" w14:textId="4C627DA7" w:rsidR="67B7A608" w:rsidRDefault="67B7A608" w:rsidP="00533896">
            <w:pPr>
              <w:jc w:val="center"/>
            </w:pPr>
            <w:r w:rsidRPr="67B7A608">
              <w:rPr>
                <w:rFonts w:ascii="Arial" w:eastAsia="Arial" w:hAnsi="Arial" w:cs="Arial"/>
              </w:rPr>
              <w:t>06</w:t>
            </w:r>
          </w:p>
        </w:tc>
        <w:tc>
          <w:tcPr>
            <w:tcW w:w="4962" w:type="dxa"/>
          </w:tcPr>
          <w:p w14:paraId="063082CD" w14:textId="3D8FE390" w:rsidR="67B7A608" w:rsidRDefault="67B7A608">
            <w:r w:rsidRPr="67B7A608">
              <w:rPr>
                <w:rFonts w:ascii="Arial" w:eastAsia="Arial" w:hAnsi="Arial" w:cs="Arial"/>
              </w:rPr>
              <w:t>Logitech MX Master 2S</w:t>
            </w:r>
          </w:p>
        </w:tc>
        <w:tc>
          <w:tcPr>
            <w:tcW w:w="1279" w:type="dxa"/>
            <w:vAlign w:val="center"/>
          </w:tcPr>
          <w:p w14:paraId="040C6FC1" w14:textId="152DDBBE" w:rsidR="67B7A608" w:rsidRDefault="67B7A608" w:rsidP="00533896">
            <w:pPr>
              <w:jc w:val="center"/>
            </w:pPr>
            <w:r w:rsidRPr="67B7A608">
              <w:rPr>
                <w:rFonts w:ascii="Arial" w:eastAsia="Arial" w:hAnsi="Arial" w:cs="Arial"/>
              </w:rPr>
              <w:t>1</w:t>
            </w:r>
          </w:p>
        </w:tc>
      </w:tr>
      <w:tr w:rsidR="67B7A608" w14:paraId="11D85BAF" w14:textId="77777777" w:rsidTr="002B176A">
        <w:tc>
          <w:tcPr>
            <w:tcW w:w="850" w:type="dxa"/>
            <w:vAlign w:val="center"/>
          </w:tcPr>
          <w:p w14:paraId="39789DF4" w14:textId="76DBC9BD" w:rsidR="67B7A608" w:rsidRDefault="67B7A608" w:rsidP="00533896">
            <w:pPr>
              <w:jc w:val="center"/>
              <w:rPr>
                <w:rFonts w:ascii="Arial" w:eastAsia="Arial" w:hAnsi="Arial" w:cs="Arial"/>
              </w:rPr>
            </w:pPr>
            <w:r w:rsidRPr="67B7A608">
              <w:rPr>
                <w:rFonts w:ascii="Arial" w:eastAsia="Arial" w:hAnsi="Arial" w:cs="Arial"/>
              </w:rPr>
              <w:t>07</w:t>
            </w:r>
          </w:p>
        </w:tc>
        <w:tc>
          <w:tcPr>
            <w:tcW w:w="4962" w:type="dxa"/>
          </w:tcPr>
          <w:p w14:paraId="0C3FF052" w14:textId="75537522" w:rsidR="67B7A608" w:rsidRDefault="67B7A608">
            <w:proofErr w:type="spellStart"/>
            <w:r w:rsidRPr="67B7A608">
              <w:rPr>
                <w:rFonts w:ascii="Arial" w:eastAsia="Arial" w:hAnsi="Arial" w:cs="Arial"/>
              </w:rPr>
              <w:t>HostingLabs</w:t>
            </w:r>
            <w:proofErr w:type="spellEnd"/>
          </w:p>
          <w:p w14:paraId="041B715D" w14:textId="7F7C7A6B" w:rsidR="67B7A608" w:rsidRDefault="67B7A608" w:rsidP="00533896">
            <w:pPr>
              <w:spacing w:line="278" w:lineRule="auto"/>
              <w:rPr>
                <w:rFonts w:ascii="Arial" w:eastAsia="Arial" w:hAnsi="Arial" w:cs="Arial"/>
              </w:rPr>
            </w:pPr>
            <w:r w:rsidRPr="67B7A608">
              <w:rPr>
                <w:rFonts w:ascii="Arial" w:eastAsia="Arial" w:hAnsi="Arial" w:cs="Arial"/>
              </w:rPr>
              <w:t xml:space="preserve">2 x Intel Xeon E5 2620 v3 </w:t>
            </w:r>
            <w:proofErr w:type="spellStart"/>
            <w:r w:rsidRPr="67B7A608">
              <w:rPr>
                <w:rFonts w:ascii="Arial" w:eastAsia="Arial" w:hAnsi="Arial" w:cs="Arial"/>
              </w:rPr>
              <w:t>SuperMicro</w:t>
            </w:r>
            <w:proofErr w:type="spellEnd"/>
            <w:r w:rsidRPr="67B7A608">
              <w:rPr>
                <w:rFonts w:ascii="Arial" w:eastAsia="Arial" w:hAnsi="Arial" w:cs="Arial"/>
              </w:rPr>
              <w:t xml:space="preserve"> Server™ CPU: 12 </w:t>
            </w:r>
            <w:proofErr w:type="spellStart"/>
            <w:r w:rsidRPr="67B7A608">
              <w:rPr>
                <w:rFonts w:ascii="Arial" w:eastAsia="Arial" w:hAnsi="Arial" w:cs="Arial"/>
              </w:rPr>
              <w:t>Nucleos</w:t>
            </w:r>
            <w:proofErr w:type="spellEnd"/>
          </w:p>
          <w:p w14:paraId="6608E203" w14:textId="39343162" w:rsidR="67B7A608" w:rsidRDefault="67B7A608">
            <w:r w:rsidRPr="67B7A608">
              <w:rPr>
                <w:rFonts w:ascii="Arial" w:eastAsia="Arial" w:hAnsi="Arial" w:cs="Arial"/>
              </w:rPr>
              <w:t>RAM: 32 GB DDR4</w:t>
            </w:r>
          </w:p>
          <w:p w14:paraId="6B37AB1A" w14:textId="6598C6E5" w:rsidR="67B7A608" w:rsidRDefault="67B7A608">
            <w:r w:rsidRPr="67B7A608">
              <w:rPr>
                <w:rFonts w:ascii="Arial" w:eastAsia="Arial" w:hAnsi="Arial" w:cs="Arial"/>
              </w:rPr>
              <w:t>Disco: 2 x 02 TB SAS</w:t>
            </w:r>
          </w:p>
          <w:p w14:paraId="08648F0C" w14:textId="547F8AA4" w:rsidR="67B7A608" w:rsidRDefault="67B7A608" w:rsidP="00533896">
            <w:pPr>
              <w:spacing w:line="278" w:lineRule="auto"/>
              <w:rPr>
                <w:rFonts w:ascii="Arial" w:eastAsia="Arial" w:hAnsi="Arial" w:cs="Arial"/>
              </w:rPr>
            </w:pPr>
            <w:r w:rsidRPr="67B7A608">
              <w:rPr>
                <w:rFonts w:ascii="Arial" w:eastAsia="Arial" w:hAnsi="Arial" w:cs="Arial"/>
              </w:rPr>
              <w:t>RED: 100 Mbps Ancho de Banda 10TB Transferencia Mensual</w:t>
            </w:r>
          </w:p>
          <w:p w14:paraId="7E77DBD2" w14:textId="1AE2A80D" w:rsidR="67B7A608" w:rsidRDefault="67B7A608">
            <w:r w:rsidRPr="67B7A608">
              <w:rPr>
                <w:rFonts w:ascii="Arial" w:eastAsia="Arial" w:hAnsi="Arial" w:cs="Arial"/>
              </w:rPr>
              <w:t xml:space="preserve">02 </w:t>
            </w:r>
            <w:proofErr w:type="spellStart"/>
            <w:r w:rsidRPr="67B7A608">
              <w:rPr>
                <w:rFonts w:ascii="Arial" w:eastAsia="Arial" w:hAnsi="Arial" w:cs="Arial"/>
              </w:rPr>
              <w:t>IPs</w:t>
            </w:r>
            <w:proofErr w:type="spellEnd"/>
            <w:r w:rsidRPr="67B7A608">
              <w:rPr>
                <w:rFonts w:ascii="Arial" w:eastAsia="Arial" w:hAnsi="Arial" w:cs="Arial"/>
              </w:rPr>
              <w:t xml:space="preserve"> Dedicada</w:t>
            </w:r>
          </w:p>
          <w:p w14:paraId="341B4C50" w14:textId="092AAF6F" w:rsidR="67B7A608" w:rsidRDefault="67B7A608" w:rsidP="67B7A608">
            <w:r w:rsidRPr="67B7A608">
              <w:rPr>
                <w:rFonts w:ascii="Arial" w:eastAsia="Arial" w:hAnsi="Arial" w:cs="Arial"/>
              </w:rPr>
              <w:t>Servidor alojado en Atlanta &amp; Nueva York</w:t>
            </w:r>
          </w:p>
        </w:tc>
        <w:tc>
          <w:tcPr>
            <w:tcW w:w="1279" w:type="dxa"/>
            <w:vAlign w:val="center"/>
          </w:tcPr>
          <w:p w14:paraId="51F8B01B" w14:textId="2FB10AC1" w:rsidR="67B7A608" w:rsidRDefault="67B7A608" w:rsidP="00533896">
            <w:pPr>
              <w:jc w:val="center"/>
              <w:rPr>
                <w:rFonts w:ascii="Arial" w:eastAsia="Arial" w:hAnsi="Arial" w:cs="Arial"/>
              </w:rPr>
            </w:pPr>
            <w:r w:rsidRPr="67B7A608">
              <w:rPr>
                <w:rFonts w:ascii="Arial" w:eastAsia="Arial" w:hAnsi="Arial" w:cs="Arial"/>
              </w:rPr>
              <w:t>1</w:t>
            </w:r>
          </w:p>
        </w:tc>
      </w:tr>
      <w:tr w:rsidR="67B7A608" w14:paraId="29A21E83" w14:textId="77777777" w:rsidTr="002B176A">
        <w:tc>
          <w:tcPr>
            <w:tcW w:w="850" w:type="dxa"/>
            <w:vAlign w:val="center"/>
          </w:tcPr>
          <w:p w14:paraId="221ABAFB" w14:textId="38CEFE6D" w:rsidR="67B7A608" w:rsidRDefault="67B7A608" w:rsidP="00533896">
            <w:pPr>
              <w:spacing w:line="259" w:lineRule="auto"/>
              <w:jc w:val="center"/>
              <w:rPr>
                <w:rFonts w:ascii="Arial" w:eastAsia="Arial" w:hAnsi="Arial" w:cs="Arial"/>
              </w:rPr>
            </w:pPr>
            <w:r w:rsidRPr="67B7A608">
              <w:rPr>
                <w:rFonts w:ascii="Arial" w:eastAsia="Arial" w:hAnsi="Arial" w:cs="Arial"/>
              </w:rPr>
              <w:t>08</w:t>
            </w:r>
          </w:p>
        </w:tc>
        <w:tc>
          <w:tcPr>
            <w:tcW w:w="4962" w:type="dxa"/>
          </w:tcPr>
          <w:p w14:paraId="3DBC51B0" w14:textId="6604C477" w:rsidR="67B7A608" w:rsidRDefault="67B7A608" w:rsidP="67B7A608">
            <w:r w:rsidRPr="67B7A608">
              <w:rPr>
                <w:rFonts w:ascii="Arial" w:eastAsia="Arial" w:hAnsi="Arial" w:cs="Arial"/>
              </w:rPr>
              <w:t>Servidor Base de Datos de Desarrollo</w:t>
            </w:r>
          </w:p>
        </w:tc>
        <w:tc>
          <w:tcPr>
            <w:tcW w:w="1279" w:type="dxa"/>
            <w:vAlign w:val="center"/>
          </w:tcPr>
          <w:p w14:paraId="798DE0EF" w14:textId="31D3D238" w:rsidR="67B7A608" w:rsidRDefault="67B7A608" w:rsidP="00533896">
            <w:pPr>
              <w:keepNext/>
              <w:jc w:val="center"/>
              <w:rPr>
                <w:rFonts w:ascii="Arial" w:eastAsia="Arial" w:hAnsi="Arial" w:cs="Arial"/>
              </w:rPr>
            </w:pPr>
            <w:r w:rsidRPr="67B7A608">
              <w:rPr>
                <w:rFonts w:ascii="Arial" w:eastAsia="Arial" w:hAnsi="Arial" w:cs="Arial"/>
              </w:rPr>
              <w:t>2</w:t>
            </w:r>
          </w:p>
        </w:tc>
      </w:tr>
    </w:tbl>
    <w:p w14:paraId="44E83A1B" w14:textId="4EC83142" w:rsidR="67B7A608" w:rsidRPr="0014137B" w:rsidRDefault="0014137B" w:rsidP="0014137B">
      <w:pPr>
        <w:pStyle w:val="Descripcin"/>
        <w:ind w:left="1418"/>
        <w:jc w:val="center"/>
        <w:rPr>
          <w:rFonts w:ascii="Arial" w:eastAsia="Arial" w:hAnsi="Arial" w:cs="Arial"/>
          <w:sz w:val="28"/>
          <w:szCs w:val="28"/>
        </w:rPr>
      </w:pPr>
      <w:r w:rsidRPr="0014137B">
        <w:rPr>
          <w:rFonts w:ascii="Arial" w:hAnsi="Arial" w:cs="Arial"/>
          <w:sz w:val="20"/>
          <w:szCs w:val="20"/>
        </w:rPr>
        <w:t xml:space="preserve">Tabla Nro. </w:t>
      </w:r>
      <w:r w:rsidRPr="0014137B">
        <w:rPr>
          <w:rFonts w:ascii="Arial" w:hAnsi="Arial" w:cs="Arial"/>
          <w:sz w:val="20"/>
          <w:szCs w:val="20"/>
        </w:rPr>
        <w:fldChar w:fldCharType="begin"/>
      </w:r>
      <w:r w:rsidRPr="0014137B">
        <w:rPr>
          <w:rFonts w:ascii="Arial" w:hAnsi="Arial" w:cs="Arial"/>
          <w:sz w:val="20"/>
          <w:szCs w:val="20"/>
        </w:rPr>
        <w:instrText xml:space="preserve"> SEQ Tabla_Nro. \* ARABIC </w:instrText>
      </w:r>
      <w:r w:rsidRPr="0014137B">
        <w:rPr>
          <w:rFonts w:ascii="Arial" w:hAnsi="Arial" w:cs="Arial"/>
          <w:sz w:val="20"/>
          <w:szCs w:val="20"/>
        </w:rPr>
        <w:fldChar w:fldCharType="separate"/>
      </w:r>
      <w:r w:rsidR="000601F5">
        <w:rPr>
          <w:rFonts w:ascii="Arial" w:hAnsi="Arial" w:cs="Arial"/>
          <w:noProof/>
          <w:sz w:val="20"/>
          <w:szCs w:val="20"/>
        </w:rPr>
        <w:t>3</w:t>
      </w:r>
      <w:r w:rsidRPr="0014137B">
        <w:rPr>
          <w:rFonts w:ascii="Arial" w:hAnsi="Arial" w:cs="Arial"/>
          <w:sz w:val="20"/>
          <w:szCs w:val="20"/>
        </w:rPr>
        <w:fldChar w:fldCharType="end"/>
      </w:r>
      <w:r w:rsidRPr="0014137B">
        <w:rPr>
          <w:rFonts w:ascii="Arial" w:hAnsi="Arial" w:cs="Arial"/>
          <w:sz w:val="20"/>
          <w:szCs w:val="20"/>
        </w:rPr>
        <w:t xml:space="preserve"> - Infraestructura técnica para el proyecto</w:t>
      </w:r>
    </w:p>
    <w:p w14:paraId="0E7C833D" w14:textId="1EE014A1" w:rsidR="72490787" w:rsidRDefault="4121A0FD" w:rsidP="72490787">
      <w:pPr>
        <w:pStyle w:val="Prrafodelista"/>
        <w:numPr>
          <w:ilvl w:val="0"/>
          <w:numId w:val="61"/>
        </w:numPr>
        <w:ind w:left="1418"/>
        <w:jc w:val="both"/>
        <w:rPr>
          <w:rFonts w:eastAsiaTheme="minorEastAsia"/>
          <w:b/>
          <w:bCs/>
          <w:sz w:val="24"/>
          <w:szCs w:val="24"/>
        </w:rPr>
      </w:pPr>
      <w:r w:rsidRPr="4121A0FD">
        <w:rPr>
          <w:rFonts w:ascii="Arial" w:eastAsia="Arial" w:hAnsi="Arial" w:cs="Arial"/>
          <w:b/>
          <w:bCs/>
          <w:sz w:val="24"/>
          <w:szCs w:val="24"/>
        </w:rPr>
        <w:t>Recursos tecnológicos para el proyecto</w:t>
      </w:r>
    </w:p>
    <w:p w14:paraId="55032CEE" w14:textId="61475C8B" w:rsidR="72490787" w:rsidRDefault="4121A0FD" w:rsidP="72490787">
      <w:pPr>
        <w:spacing w:line="360" w:lineRule="auto"/>
        <w:ind w:left="1418"/>
        <w:jc w:val="both"/>
        <w:rPr>
          <w:rFonts w:ascii="Arial" w:eastAsia="Arial" w:hAnsi="Arial" w:cs="Arial"/>
          <w:sz w:val="24"/>
          <w:szCs w:val="24"/>
        </w:rPr>
      </w:pPr>
      <w:r w:rsidRPr="4121A0FD">
        <w:rPr>
          <w:rFonts w:ascii="Arial" w:eastAsia="Arial" w:hAnsi="Arial" w:cs="Arial"/>
          <w:sz w:val="24"/>
          <w:szCs w:val="24"/>
        </w:rPr>
        <w:t>Los elementos de software requeridos para el presente proyecto son los siguientes.</w:t>
      </w:r>
    </w:p>
    <w:tbl>
      <w:tblPr>
        <w:tblStyle w:val="Tablaconcuadrcula"/>
        <w:tblpPr w:leftFromText="141" w:rightFromText="141" w:vertAnchor="text" w:horzAnchor="page" w:tblpX="3811" w:tblpY="66"/>
        <w:tblW w:w="0" w:type="auto"/>
        <w:tblLayout w:type="fixed"/>
        <w:tblLook w:val="01E0" w:firstRow="1" w:lastRow="1" w:firstColumn="1" w:lastColumn="1" w:noHBand="0" w:noVBand="0"/>
      </w:tblPr>
      <w:tblGrid>
        <w:gridCol w:w="2835"/>
        <w:gridCol w:w="2835"/>
      </w:tblGrid>
      <w:tr w:rsidR="00746D31" w14:paraId="204A3660" w14:textId="77777777" w:rsidTr="00746D31">
        <w:tc>
          <w:tcPr>
            <w:tcW w:w="2835" w:type="dxa"/>
            <w:shd w:val="clear" w:color="auto" w:fill="A6A6A6" w:themeFill="background1" w:themeFillShade="A6"/>
            <w:vAlign w:val="center"/>
          </w:tcPr>
          <w:p w14:paraId="127B3DEC" w14:textId="77777777" w:rsidR="00746D31" w:rsidRDefault="00746D31" w:rsidP="00746D31">
            <w:pPr>
              <w:jc w:val="center"/>
            </w:pPr>
            <w:r w:rsidRPr="67B7A608">
              <w:rPr>
                <w:rFonts w:ascii="Arial" w:eastAsia="Arial" w:hAnsi="Arial" w:cs="Arial"/>
                <w:b/>
                <w:bCs/>
                <w:color w:val="000000" w:themeColor="text1"/>
                <w:highlight w:val="lightGray"/>
              </w:rPr>
              <w:t>Descripción</w:t>
            </w:r>
          </w:p>
        </w:tc>
        <w:tc>
          <w:tcPr>
            <w:tcW w:w="2835" w:type="dxa"/>
            <w:shd w:val="clear" w:color="auto" w:fill="A6A6A6" w:themeFill="background1" w:themeFillShade="A6"/>
            <w:vAlign w:val="center"/>
          </w:tcPr>
          <w:p w14:paraId="1D033D0F" w14:textId="77777777" w:rsidR="00746D31" w:rsidRDefault="00746D31" w:rsidP="00746D31">
            <w:pPr>
              <w:jc w:val="center"/>
            </w:pPr>
            <w:r w:rsidRPr="67B7A608">
              <w:rPr>
                <w:rFonts w:ascii="Arial" w:eastAsia="Arial" w:hAnsi="Arial" w:cs="Arial"/>
                <w:b/>
                <w:bCs/>
                <w:color w:val="000000" w:themeColor="text1"/>
              </w:rPr>
              <w:t>Cantidad</w:t>
            </w:r>
          </w:p>
        </w:tc>
      </w:tr>
      <w:tr w:rsidR="00746D31" w14:paraId="0A0286CF" w14:textId="77777777" w:rsidTr="00746D31">
        <w:tc>
          <w:tcPr>
            <w:tcW w:w="2835" w:type="dxa"/>
            <w:vAlign w:val="center"/>
          </w:tcPr>
          <w:p w14:paraId="5A14D71E" w14:textId="77777777" w:rsidR="00746D31" w:rsidRDefault="00746D31" w:rsidP="00746D31">
            <w:pPr>
              <w:jc w:val="center"/>
            </w:pPr>
            <w:r w:rsidRPr="67B7A608">
              <w:rPr>
                <w:rFonts w:ascii="Arial" w:eastAsia="Arial" w:hAnsi="Arial" w:cs="Arial"/>
              </w:rPr>
              <w:t xml:space="preserve">MS Office 365 Pro </w:t>
            </w:r>
            <w:proofErr w:type="spellStart"/>
            <w:r w:rsidRPr="67B7A608">
              <w:rPr>
                <w:rFonts w:ascii="Arial" w:eastAsia="Arial" w:hAnsi="Arial" w:cs="Arial"/>
              </w:rPr>
              <w:t>Pluss</w:t>
            </w:r>
            <w:proofErr w:type="spellEnd"/>
          </w:p>
        </w:tc>
        <w:tc>
          <w:tcPr>
            <w:tcW w:w="2835" w:type="dxa"/>
            <w:vAlign w:val="center"/>
          </w:tcPr>
          <w:p w14:paraId="6C8D765C" w14:textId="77777777" w:rsidR="00746D31" w:rsidRDefault="00746D31" w:rsidP="00746D31">
            <w:pPr>
              <w:jc w:val="center"/>
            </w:pPr>
            <w:r>
              <w:rPr>
                <w:rFonts w:ascii="Arial" w:eastAsia="Arial" w:hAnsi="Arial" w:cs="Arial"/>
              </w:rPr>
              <w:t>6</w:t>
            </w:r>
          </w:p>
        </w:tc>
      </w:tr>
      <w:tr w:rsidR="00746D31" w14:paraId="0DC4B2CF" w14:textId="77777777" w:rsidTr="00746D31">
        <w:tc>
          <w:tcPr>
            <w:tcW w:w="2835" w:type="dxa"/>
            <w:vAlign w:val="center"/>
          </w:tcPr>
          <w:p w14:paraId="1DFA6F85" w14:textId="77777777" w:rsidR="00746D31" w:rsidRDefault="00746D31" w:rsidP="00746D31">
            <w:pPr>
              <w:jc w:val="center"/>
            </w:pPr>
            <w:r w:rsidRPr="67B7A608">
              <w:rPr>
                <w:rFonts w:ascii="Arial" w:eastAsia="Arial" w:hAnsi="Arial" w:cs="Arial"/>
              </w:rPr>
              <w:t xml:space="preserve">Visual Estudio </w:t>
            </w:r>
            <w:proofErr w:type="spellStart"/>
            <w:r w:rsidRPr="67B7A608">
              <w:rPr>
                <w:rFonts w:ascii="Arial" w:eastAsia="Arial" w:hAnsi="Arial" w:cs="Arial"/>
              </w:rPr>
              <w:t>Community</w:t>
            </w:r>
            <w:proofErr w:type="spellEnd"/>
            <w:r w:rsidRPr="67B7A608">
              <w:rPr>
                <w:rFonts w:ascii="Arial" w:eastAsia="Arial" w:hAnsi="Arial" w:cs="Arial"/>
              </w:rPr>
              <w:t xml:space="preserve"> 2019</w:t>
            </w:r>
          </w:p>
        </w:tc>
        <w:tc>
          <w:tcPr>
            <w:tcW w:w="2835" w:type="dxa"/>
            <w:vAlign w:val="center"/>
          </w:tcPr>
          <w:p w14:paraId="2B94FD43" w14:textId="77777777" w:rsidR="00746D31" w:rsidRDefault="00746D31" w:rsidP="00746D31">
            <w:pPr>
              <w:jc w:val="center"/>
            </w:pPr>
            <w:r>
              <w:rPr>
                <w:rFonts w:ascii="Arial" w:eastAsia="Arial" w:hAnsi="Arial" w:cs="Arial"/>
              </w:rPr>
              <w:t>6</w:t>
            </w:r>
          </w:p>
        </w:tc>
      </w:tr>
      <w:tr w:rsidR="00746D31" w14:paraId="174CE621" w14:textId="77777777" w:rsidTr="00746D31">
        <w:tc>
          <w:tcPr>
            <w:tcW w:w="2835" w:type="dxa"/>
            <w:vAlign w:val="center"/>
          </w:tcPr>
          <w:p w14:paraId="4E0C5CE8" w14:textId="77777777" w:rsidR="00746D31" w:rsidRDefault="00746D31" w:rsidP="00746D31">
            <w:pPr>
              <w:jc w:val="center"/>
            </w:pPr>
            <w:r>
              <w:rPr>
                <w:rFonts w:ascii="Arial" w:eastAsia="Arial" w:hAnsi="Arial" w:cs="Arial"/>
              </w:rPr>
              <w:t xml:space="preserve">Licencia </w:t>
            </w:r>
            <w:r w:rsidRPr="67B7A608">
              <w:rPr>
                <w:rFonts w:ascii="Arial" w:eastAsia="Arial" w:hAnsi="Arial" w:cs="Arial"/>
              </w:rPr>
              <w:t>SQL Server 2014 Express</w:t>
            </w:r>
          </w:p>
        </w:tc>
        <w:tc>
          <w:tcPr>
            <w:tcW w:w="2835" w:type="dxa"/>
            <w:vAlign w:val="center"/>
          </w:tcPr>
          <w:p w14:paraId="4B55027A" w14:textId="77777777" w:rsidR="00746D31" w:rsidRDefault="00746D31" w:rsidP="00746D31">
            <w:pPr>
              <w:jc w:val="center"/>
            </w:pPr>
            <w:r>
              <w:rPr>
                <w:rFonts w:ascii="Arial" w:eastAsia="Arial" w:hAnsi="Arial" w:cs="Arial"/>
              </w:rPr>
              <w:t>6</w:t>
            </w:r>
          </w:p>
        </w:tc>
      </w:tr>
      <w:tr w:rsidR="00746D31" w14:paraId="6F1E3B84" w14:textId="77777777" w:rsidTr="00746D31">
        <w:tc>
          <w:tcPr>
            <w:tcW w:w="2835" w:type="dxa"/>
            <w:vAlign w:val="center"/>
          </w:tcPr>
          <w:p w14:paraId="7C25315D" w14:textId="77777777" w:rsidR="00746D31" w:rsidRDefault="00746D31" w:rsidP="00746D31">
            <w:pPr>
              <w:jc w:val="center"/>
            </w:pPr>
            <w:r w:rsidRPr="67B7A608">
              <w:rPr>
                <w:rFonts w:ascii="Arial" w:eastAsia="Arial" w:hAnsi="Arial" w:cs="Arial"/>
              </w:rPr>
              <w:t>.NET</w:t>
            </w:r>
          </w:p>
        </w:tc>
        <w:tc>
          <w:tcPr>
            <w:tcW w:w="2835" w:type="dxa"/>
            <w:vAlign w:val="center"/>
          </w:tcPr>
          <w:p w14:paraId="39E3B186" w14:textId="77777777" w:rsidR="00746D31" w:rsidRDefault="00746D31" w:rsidP="00746D31">
            <w:pPr>
              <w:jc w:val="center"/>
            </w:pPr>
            <w:r>
              <w:rPr>
                <w:rFonts w:ascii="Arial" w:eastAsia="Arial" w:hAnsi="Arial" w:cs="Arial"/>
              </w:rPr>
              <w:t>6</w:t>
            </w:r>
          </w:p>
        </w:tc>
      </w:tr>
      <w:tr w:rsidR="00746D31" w14:paraId="6AE90D03" w14:textId="77777777" w:rsidTr="00746D31">
        <w:tc>
          <w:tcPr>
            <w:tcW w:w="2835" w:type="dxa"/>
            <w:vAlign w:val="center"/>
          </w:tcPr>
          <w:p w14:paraId="75DE2EFC" w14:textId="77777777" w:rsidR="00746D31" w:rsidRDefault="00746D31" w:rsidP="00746D31">
            <w:pPr>
              <w:jc w:val="center"/>
            </w:pPr>
            <w:proofErr w:type="spellStart"/>
            <w:r w:rsidRPr="67B7A608">
              <w:rPr>
                <w:rFonts w:ascii="Arial" w:eastAsia="Arial" w:hAnsi="Arial" w:cs="Arial"/>
              </w:rPr>
              <w:t>Github</w:t>
            </w:r>
            <w:proofErr w:type="spellEnd"/>
          </w:p>
        </w:tc>
        <w:tc>
          <w:tcPr>
            <w:tcW w:w="2835" w:type="dxa"/>
            <w:vAlign w:val="center"/>
          </w:tcPr>
          <w:p w14:paraId="67BD7973" w14:textId="77777777" w:rsidR="00746D31" w:rsidRDefault="00746D31" w:rsidP="00746D31">
            <w:pPr>
              <w:jc w:val="center"/>
            </w:pPr>
            <w:r>
              <w:rPr>
                <w:rFonts w:ascii="Arial" w:eastAsia="Arial" w:hAnsi="Arial" w:cs="Arial"/>
              </w:rPr>
              <w:t>2</w:t>
            </w:r>
          </w:p>
        </w:tc>
      </w:tr>
      <w:tr w:rsidR="00746D31" w14:paraId="0ECFA6EB" w14:textId="77777777" w:rsidTr="00746D31">
        <w:tc>
          <w:tcPr>
            <w:tcW w:w="2835" w:type="dxa"/>
            <w:vAlign w:val="center"/>
          </w:tcPr>
          <w:p w14:paraId="09A51CEF" w14:textId="77777777" w:rsidR="00746D31" w:rsidRDefault="00746D31" w:rsidP="00746D31">
            <w:pPr>
              <w:jc w:val="center"/>
            </w:pPr>
            <w:r>
              <w:rPr>
                <w:rFonts w:ascii="Arial" w:eastAsia="Arial" w:hAnsi="Arial" w:cs="Arial"/>
              </w:rPr>
              <w:t xml:space="preserve">Licencia </w:t>
            </w:r>
            <w:r w:rsidRPr="67B7A608">
              <w:rPr>
                <w:rFonts w:ascii="Arial" w:eastAsia="Arial" w:hAnsi="Arial" w:cs="Arial"/>
              </w:rPr>
              <w:t>Windows 10 Pro</w:t>
            </w:r>
          </w:p>
        </w:tc>
        <w:tc>
          <w:tcPr>
            <w:tcW w:w="2835" w:type="dxa"/>
            <w:vAlign w:val="center"/>
          </w:tcPr>
          <w:p w14:paraId="1E53C595" w14:textId="77777777" w:rsidR="00746D31" w:rsidRDefault="00746D31" w:rsidP="00746D31">
            <w:pPr>
              <w:jc w:val="center"/>
            </w:pPr>
            <w:r>
              <w:rPr>
                <w:rFonts w:ascii="Arial" w:eastAsia="Arial" w:hAnsi="Arial" w:cs="Arial"/>
              </w:rPr>
              <w:t>6</w:t>
            </w:r>
          </w:p>
        </w:tc>
      </w:tr>
      <w:tr w:rsidR="00746D31" w14:paraId="5125255B" w14:textId="77777777" w:rsidTr="00746D31">
        <w:tc>
          <w:tcPr>
            <w:tcW w:w="2835" w:type="dxa"/>
            <w:vAlign w:val="center"/>
          </w:tcPr>
          <w:p w14:paraId="4F434B47" w14:textId="77777777" w:rsidR="00746D31" w:rsidRDefault="00746D31" w:rsidP="00746D31">
            <w:pPr>
              <w:jc w:val="center"/>
              <w:rPr>
                <w:rFonts w:ascii="Arial" w:eastAsia="Arial" w:hAnsi="Arial" w:cs="Arial"/>
              </w:rPr>
            </w:pPr>
            <w:r>
              <w:rPr>
                <w:rFonts w:ascii="Arial" w:eastAsia="Arial" w:hAnsi="Arial" w:cs="Arial"/>
              </w:rPr>
              <w:t>Licencia Project 2016</w:t>
            </w:r>
          </w:p>
        </w:tc>
        <w:tc>
          <w:tcPr>
            <w:tcW w:w="2835" w:type="dxa"/>
            <w:vAlign w:val="center"/>
          </w:tcPr>
          <w:p w14:paraId="63ABCEB0" w14:textId="77777777" w:rsidR="00746D31" w:rsidRPr="67B7A608" w:rsidDel="00F45315" w:rsidRDefault="00746D31" w:rsidP="00746D31">
            <w:pPr>
              <w:keepNext/>
              <w:jc w:val="center"/>
              <w:rPr>
                <w:rFonts w:ascii="Arial" w:eastAsia="Arial" w:hAnsi="Arial" w:cs="Arial"/>
              </w:rPr>
            </w:pPr>
            <w:r>
              <w:rPr>
                <w:rFonts w:ascii="Arial" w:eastAsia="Arial" w:hAnsi="Arial" w:cs="Arial"/>
              </w:rPr>
              <w:t>1</w:t>
            </w:r>
          </w:p>
        </w:tc>
      </w:tr>
    </w:tbl>
    <w:p w14:paraId="32786DB8" w14:textId="5115F892" w:rsidR="00042C11" w:rsidRDefault="00042C11" w:rsidP="67B7A608">
      <w:pPr>
        <w:ind w:left="360"/>
        <w:jc w:val="both"/>
        <w:rPr>
          <w:rFonts w:ascii="Arial" w:eastAsia="Arial" w:hAnsi="Arial" w:cs="Arial"/>
          <w:sz w:val="24"/>
          <w:szCs w:val="24"/>
        </w:rPr>
      </w:pPr>
    </w:p>
    <w:p w14:paraId="52EDD2E1" w14:textId="0B392615" w:rsidR="00042C11" w:rsidRDefault="00042C11" w:rsidP="67B7A608">
      <w:pPr>
        <w:ind w:left="360"/>
        <w:jc w:val="both"/>
        <w:rPr>
          <w:ins w:id="197" w:author="Acsafkineret Yonamine" w:date="2020-05-02T12:35:00Z"/>
          <w:rFonts w:ascii="Arial" w:eastAsia="Arial" w:hAnsi="Arial" w:cs="Arial"/>
          <w:sz w:val="24"/>
          <w:szCs w:val="24"/>
        </w:rPr>
      </w:pPr>
    </w:p>
    <w:p w14:paraId="2A76AF20" w14:textId="26291AA5" w:rsidR="00746D31" w:rsidRDefault="00746D31" w:rsidP="67B7A608">
      <w:pPr>
        <w:ind w:left="360"/>
        <w:jc w:val="both"/>
        <w:rPr>
          <w:ins w:id="198" w:author="Acsafkineret Yonamine" w:date="2020-05-02T12:35:00Z"/>
          <w:rFonts w:ascii="Arial" w:eastAsia="Arial" w:hAnsi="Arial" w:cs="Arial"/>
          <w:sz w:val="24"/>
          <w:szCs w:val="24"/>
        </w:rPr>
      </w:pPr>
    </w:p>
    <w:p w14:paraId="11EFF261" w14:textId="3D321CD3" w:rsidR="00746D31" w:rsidRDefault="00746D31" w:rsidP="67B7A608">
      <w:pPr>
        <w:ind w:left="360"/>
        <w:jc w:val="both"/>
        <w:rPr>
          <w:ins w:id="199" w:author="Acsafkineret Yonamine" w:date="2020-05-02T12:35:00Z"/>
          <w:rFonts w:ascii="Arial" w:eastAsia="Arial" w:hAnsi="Arial" w:cs="Arial"/>
          <w:sz w:val="24"/>
          <w:szCs w:val="24"/>
        </w:rPr>
      </w:pPr>
    </w:p>
    <w:p w14:paraId="46889D39" w14:textId="020473FE" w:rsidR="00746D31" w:rsidRDefault="00746D31" w:rsidP="67B7A608">
      <w:pPr>
        <w:ind w:left="360"/>
        <w:jc w:val="both"/>
        <w:rPr>
          <w:ins w:id="200" w:author="Acsafkineret Yonamine" w:date="2020-05-02T12:35:00Z"/>
          <w:rFonts w:ascii="Arial" w:eastAsia="Arial" w:hAnsi="Arial" w:cs="Arial"/>
          <w:sz w:val="24"/>
          <w:szCs w:val="24"/>
        </w:rPr>
      </w:pPr>
    </w:p>
    <w:p w14:paraId="7FE29A68" w14:textId="334A7E65" w:rsidR="00746D31" w:rsidRDefault="00746D31" w:rsidP="67B7A608">
      <w:pPr>
        <w:ind w:left="360"/>
        <w:jc w:val="both"/>
        <w:rPr>
          <w:ins w:id="201" w:author="Acsafkineret Yonamine" w:date="2020-05-02T12:35:00Z"/>
          <w:rFonts w:ascii="Arial" w:eastAsia="Arial" w:hAnsi="Arial" w:cs="Arial"/>
          <w:sz w:val="24"/>
          <w:szCs w:val="24"/>
        </w:rPr>
      </w:pPr>
    </w:p>
    <w:p w14:paraId="2B718C51" w14:textId="77777777" w:rsidR="00746D31" w:rsidRPr="00746D31" w:rsidRDefault="00746D31">
      <w:pPr>
        <w:pStyle w:val="Descripcin"/>
        <w:framePr w:hSpace="141" w:wrap="around" w:vAnchor="text" w:hAnchor="page" w:x="3055" w:y="3"/>
        <w:spacing w:line="360" w:lineRule="auto"/>
        <w:ind w:left="1418"/>
        <w:jc w:val="both"/>
        <w:rPr>
          <w:rFonts w:ascii="Arial" w:hAnsi="Arial" w:cs="Arial"/>
          <w:sz w:val="20"/>
          <w:szCs w:val="20"/>
        </w:rPr>
        <w:pPrChange w:id="202" w:author="Acsafkineret Yonamine" w:date="2020-05-02T12:36:00Z">
          <w:pPr>
            <w:spacing w:line="360" w:lineRule="auto"/>
            <w:ind w:left="1418"/>
            <w:jc w:val="both"/>
          </w:pPr>
        </w:pPrChange>
      </w:pPr>
      <w:r w:rsidRPr="00746D31">
        <w:rPr>
          <w:rFonts w:ascii="Arial" w:hAnsi="Arial" w:cs="Arial"/>
          <w:sz w:val="20"/>
          <w:szCs w:val="20"/>
        </w:rPr>
        <w:t xml:space="preserve">Tabla Nro. </w:t>
      </w:r>
      <w:r w:rsidRPr="4121A0FD">
        <w:rPr>
          <w:rFonts w:ascii="Arial" w:hAnsi="Arial" w:cs="Arial"/>
          <w:sz w:val="20"/>
          <w:szCs w:val="20"/>
        </w:rPr>
        <w:fldChar w:fldCharType="begin"/>
      </w:r>
      <w:r w:rsidRPr="4121A0FD">
        <w:rPr>
          <w:rFonts w:ascii="Arial" w:hAnsi="Arial" w:cs="Arial"/>
          <w:sz w:val="20"/>
          <w:szCs w:val="20"/>
        </w:rPr>
        <w:instrText xml:space="preserve"> SEQ Tabla_Nro. \* ARABIC </w:instrText>
      </w:r>
      <w:r w:rsidRPr="4121A0FD">
        <w:rPr>
          <w:rFonts w:ascii="Arial" w:hAnsi="Arial" w:cs="Arial"/>
          <w:sz w:val="20"/>
          <w:szCs w:val="20"/>
        </w:rPr>
        <w:fldChar w:fldCharType="separate"/>
      </w:r>
      <w:r w:rsidRPr="4121A0FD">
        <w:rPr>
          <w:rFonts w:ascii="Arial" w:hAnsi="Arial" w:cs="Arial"/>
          <w:noProof/>
          <w:sz w:val="20"/>
          <w:szCs w:val="20"/>
        </w:rPr>
        <w:t>4</w:t>
      </w:r>
      <w:r w:rsidRPr="4121A0FD">
        <w:rPr>
          <w:rFonts w:ascii="Arial" w:hAnsi="Arial" w:cs="Arial"/>
          <w:sz w:val="20"/>
          <w:szCs w:val="20"/>
        </w:rPr>
        <w:fldChar w:fldCharType="end"/>
      </w:r>
      <w:r w:rsidRPr="00746D31">
        <w:rPr>
          <w:rFonts w:ascii="Arial" w:hAnsi="Arial" w:cs="Arial"/>
          <w:sz w:val="20"/>
          <w:szCs w:val="20"/>
        </w:rPr>
        <w:t xml:space="preserve"> - Recursos tecnológicos para el proyecto</w:t>
      </w:r>
    </w:p>
    <w:p w14:paraId="4BDFC7C6" w14:textId="62FFE406" w:rsidR="00746D31" w:rsidRDefault="00746D31" w:rsidP="67B7A608">
      <w:pPr>
        <w:ind w:left="360"/>
        <w:jc w:val="both"/>
        <w:rPr>
          <w:ins w:id="203" w:author="Acsafkineret Yonamine" w:date="2020-05-02T12:35:00Z"/>
          <w:rFonts w:ascii="Arial" w:eastAsia="Arial" w:hAnsi="Arial" w:cs="Arial"/>
          <w:sz w:val="24"/>
          <w:szCs w:val="24"/>
        </w:rPr>
      </w:pPr>
    </w:p>
    <w:p w14:paraId="0DDBA601" w14:textId="77777777" w:rsidR="00746D31" w:rsidRDefault="00746D31" w:rsidP="67B7A608">
      <w:pPr>
        <w:ind w:left="360"/>
        <w:jc w:val="both"/>
        <w:rPr>
          <w:rFonts w:ascii="Arial" w:eastAsia="Arial" w:hAnsi="Arial" w:cs="Arial"/>
          <w:sz w:val="24"/>
          <w:szCs w:val="24"/>
        </w:rPr>
      </w:pPr>
    </w:p>
    <w:p w14:paraId="6E5DE795" w14:textId="4A8EA4DD" w:rsidR="67B7A608" w:rsidRPr="009D5346" w:rsidRDefault="70B33ACA" w:rsidP="009D5346">
      <w:pPr>
        <w:pStyle w:val="Prrafodelista"/>
        <w:numPr>
          <w:ilvl w:val="0"/>
          <w:numId w:val="34"/>
        </w:numPr>
        <w:jc w:val="both"/>
        <w:rPr>
          <w:rFonts w:ascii="Arial" w:eastAsia="Arial" w:hAnsi="Arial" w:cs="Arial"/>
          <w:b/>
          <w:bCs/>
          <w:sz w:val="24"/>
          <w:szCs w:val="24"/>
        </w:rPr>
      </w:pPr>
      <w:r w:rsidRPr="009D5346">
        <w:rPr>
          <w:rFonts w:ascii="Arial" w:eastAsia="Arial" w:hAnsi="Arial" w:cs="Arial"/>
          <w:b/>
          <w:bCs/>
          <w:sz w:val="24"/>
          <w:szCs w:val="24"/>
        </w:rPr>
        <w:t>Diseño de la solución</w:t>
      </w:r>
    </w:p>
    <w:p w14:paraId="333F4677" w14:textId="7B47953C" w:rsidR="70B33ACA" w:rsidRPr="009D5346" w:rsidRDefault="1E9E70D5" w:rsidP="70B33ACA">
      <w:pPr>
        <w:ind w:left="360"/>
        <w:jc w:val="both"/>
        <w:rPr>
          <w:rFonts w:ascii="Arial" w:eastAsia="Arial" w:hAnsi="Arial" w:cs="Arial"/>
          <w:b/>
          <w:bCs/>
          <w:sz w:val="24"/>
          <w:szCs w:val="24"/>
        </w:rPr>
      </w:pPr>
      <w:r w:rsidRPr="009D5346">
        <w:rPr>
          <w:rFonts w:ascii="Arial" w:eastAsia="Arial" w:hAnsi="Arial" w:cs="Arial"/>
          <w:b/>
          <w:bCs/>
          <w:sz w:val="24"/>
          <w:szCs w:val="24"/>
        </w:rPr>
        <w:t>2.1 Elaboración del documento de análisis y diseño del sistema</w:t>
      </w:r>
    </w:p>
    <w:p w14:paraId="4D735945" w14:textId="76C2FCD7" w:rsidR="70B33ACA" w:rsidRDefault="72490787">
      <w:pPr>
        <w:ind w:left="708" w:firstLine="708"/>
        <w:jc w:val="both"/>
        <w:rPr>
          <w:rFonts w:ascii="Arial" w:eastAsia="Arial" w:hAnsi="Arial" w:cs="Arial"/>
          <w:sz w:val="24"/>
          <w:szCs w:val="24"/>
        </w:rPr>
      </w:pPr>
      <w:r w:rsidRPr="72490787">
        <w:rPr>
          <w:rFonts w:ascii="Arial" w:eastAsia="Arial" w:hAnsi="Arial" w:cs="Arial"/>
          <w:sz w:val="24"/>
          <w:szCs w:val="24"/>
        </w:rPr>
        <w:t>En análisis de los procesos y procedimientos actuales utilizados, como UGO, en la UTP, nos da como resultado la propuesta el diseño de un sistema donde se podrá publicar citas académicas de los cursos que se imparten en la Universidad Tecnológica del Perú. A continuación, detallaremos en sus puntos más resaltantes alineados a la estructura de modelamiento UML y que presentaremos a continuación:</w:t>
      </w:r>
    </w:p>
    <w:p w14:paraId="316AB9AB" w14:textId="77777777" w:rsidR="00F3544F" w:rsidRDefault="00F3544F" w:rsidP="00F3544F">
      <w:pPr>
        <w:ind w:left="708" w:firstLine="708"/>
        <w:jc w:val="both"/>
        <w:rPr>
          <w:rFonts w:ascii="Arial" w:eastAsia="Arial" w:hAnsi="Arial" w:cs="Arial"/>
          <w:sz w:val="24"/>
          <w:szCs w:val="24"/>
        </w:rPr>
      </w:pPr>
    </w:p>
    <w:p w14:paraId="608034AB" w14:textId="5722D79F" w:rsidR="70B33ACA" w:rsidRPr="00E6062C" w:rsidRDefault="1E9E70D5" w:rsidP="00E6062C">
      <w:pPr>
        <w:pStyle w:val="Prrafodelista"/>
        <w:numPr>
          <w:ilvl w:val="2"/>
          <w:numId w:val="34"/>
        </w:numPr>
        <w:ind w:left="1418"/>
        <w:jc w:val="both"/>
        <w:rPr>
          <w:rFonts w:ascii="Arial" w:eastAsia="Arial" w:hAnsi="Arial" w:cs="Arial"/>
          <w:b/>
          <w:bCs/>
          <w:sz w:val="24"/>
          <w:szCs w:val="24"/>
        </w:rPr>
      </w:pPr>
      <w:r w:rsidRPr="00E6062C">
        <w:rPr>
          <w:rFonts w:ascii="Arial" w:eastAsia="Arial" w:hAnsi="Arial" w:cs="Arial"/>
          <w:b/>
          <w:bCs/>
          <w:sz w:val="24"/>
          <w:szCs w:val="24"/>
        </w:rPr>
        <w:t xml:space="preserve"> Actores involucrados</w:t>
      </w:r>
    </w:p>
    <w:p w14:paraId="1B0449A4" w14:textId="69C28F0B" w:rsidR="70B33ACA" w:rsidRDefault="6FC88444">
      <w:pPr>
        <w:ind w:left="993" w:firstLine="708"/>
        <w:jc w:val="both"/>
        <w:rPr>
          <w:ins w:id="204" w:author="Usuario invitado" w:date="2020-05-02T18:37:00Z"/>
          <w:rFonts w:ascii="Arial" w:eastAsia="Arial" w:hAnsi="Arial" w:cs="Arial"/>
          <w:sz w:val="24"/>
          <w:szCs w:val="24"/>
        </w:rPr>
        <w:pPrChange w:id="205" w:author="jose sanchez" w:date="2020-05-02T03:03:00Z">
          <w:pPr>
            <w:ind w:left="993"/>
            <w:jc w:val="both"/>
          </w:pPr>
        </w:pPrChange>
      </w:pPr>
      <w:r w:rsidRPr="6FC88444">
        <w:rPr>
          <w:rFonts w:ascii="Arial" w:eastAsia="Arial" w:hAnsi="Arial" w:cs="Arial"/>
          <w:sz w:val="24"/>
          <w:szCs w:val="24"/>
        </w:rPr>
        <w:t>Los actores involucrados son todos aquellos que participaran en el proceso automatizado del aplicativo web, “Cachimbo a Crack”, se detallan en la siguiente tabla a continuación.</w:t>
      </w:r>
    </w:p>
    <w:tbl>
      <w:tblPr>
        <w:tblStyle w:val="Tablaconcuadrcula"/>
        <w:tblW w:w="0" w:type="auto"/>
        <w:tblLayout w:type="fixed"/>
        <w:tblLook w:val="06A0" w:firstRow="1" w:lastRow="0" w:firstColumn="1" w:lastColumn="0" w:noHBand="1" w:noVBand="1"/>
        <w:tblPrChange w:id="206" w:author="Peter Zegarra" w:date="2020-05-02T18:48:00Z">
          <w:tblPr>
            <w:tblStyle w:val="Tablaconcuadrcula"/>
            <w:tblW w:w="0" w:type="nil"/>
            <w:tblLayout w:type="fixed"/>
            <w:tblLook w:val="06A0" w:firstRow="1" w:lastRow="0" w:firstColumn="1" w:lastColumn="0" w:noHBand="1" w:noVBand="1"/>
          </w:tblPr>
        </w:tblPrChange>
      </w:tblPr>
      <w:tblGrid>
        <w:gridCol w:w="2640"/>
        <w:gridCol w:w="5864"/>
        <w:tblGridChange w:id="207">
          <w:tblGrid>
            <w:gridCol w:w="360"/>
            <w:gridCol w:w="360"/>
          </w:tblGrid>
        </w:tblGridChange>
      </w:tblGrid>
      <w:tr w:rsidR="6FC88444" w14:paraId="73EB4F3D" w14:textId="77777777" w:rsidTr="33B51CAA">
        <w:tc>
          <w:tcPr>
            <w:tcW w:w="2640" w:type="dxa"/>
            <w:tcPrChange w:id="208" w:author="Peter Zegarra" w:date="2020-05-02T18:48:00Z">
              <w:tcPr>
                <w:tcW w:w="4252" w:type="dxa"/>
              </w:tcPr>
            </w:tcPrChange>
          </w:tcPr>
          <w:p w14:paraId="78BCEE80" w14:textId="5D6297DA" w:rsidR="6FC88444" w:rsidRDefault="33B51CAA">
            <w:pPr>
              <w:jc w:val="center"/>
              <w:rPr>
                <w:rFonts w:ascii="Arial" w:eastAsia="Arial" w:hAnsi="Arial" w:cs="Arial"/>
                <w:sz w:val="24"/>
                <w:szCs w:val="24"/>
              </w:rPr>
              <w:pPrChange w:id="209" w:author="Peter Zegarra" w:date="2020-05-02T20:47:00Z">
                <w:pPr/>
              </w:pPrChange>
            </w:pPr>
            <w:r w:rsidRPr="33B51CAA">
              <w:rPr>
                <w:rFonts w:ascii="Arial" w:eastAsia="Arial" w:hAnsi="Arial" w:cs="Arial"/>
                <w:sz w:val="24"/>
                <w:szCs w:val="24"/>
              </w:rPr>
              <w:lastRenderedPageBreak/>
              <w:t>Actores del sistema</w:t>
            </w:r>
          </w:p>
        </w:tc>
        <w:tc>
          <w:tcPr>
            <w:tcW w:w="5864" w:type="dxa"/>
            <w:tcPrChange w:id="210" w:author="Peter Zegarra" w:date="2020-05-02T18:48:00Z">
              <w:tcPr>
                <w:tcW w:w="4252" w:type="dxa"/>
              </w:tcPr>
            </w:tcPrChange>
          </w:tcPr>
          <w:p w14:paraId="6FD60B72" w14:textId="5E59A1CF" w:rsidR="6FC88444" w:rsidRDefault="33B51CAA">
            <w:pPr>
              <w:jc w:val="center"/>
              <w:rPr>
                <w:rFonts w:ascii="Arial" w:eastAsia="Arial" w:hAnsi="Arial" w:cs="Arial"/>
                <w:sz w:val="24"/>
                <w:szCs w:val="24"/>
              </w:rPr>
              <w:pPrChange w:id="211" w:author="Peter Zegarra" w:date="2020-05-02T20:47:00Z">
                <w:pPr/>
              </w:pPrChange>
            </w:pPr>
            <w:r w:rsidRPr="33B51CAA">
              <w:rPr>
                <w:rFonts w:ascii="Arial" w:eastAsia="Arial" w:hAnsi="Arial" w:cs="Arial"/>
                <w:sz w:val="24"/>
                <w:szCs w:val="24"/>
              </w:rPr>
              <w:t>Descripción</w:t>
            </w:r>
          </w:p>
        </w:tc>
      </w:tr>
      <w:tr w:rsidR="6FC88444" w14:paraId="074C6860" w14:textId="77777777" w:rsidTr="33B51CAA">
        <w:tc>
          <w:tcPr>
            <w:tcW w:w="2640" w:type="dxa"/>
            <w:tcPrChange w:id="212" w:author="Peter Zegarra" w:date="2020-05-02T18:48:00Z">
              <w:tcPr>
                <w:tcW w:w="4252" w:type="dxa"/>
              </w:tcPr>
            </w:tcPrChange>
          </w:tcPr>
          <w:p w14:paraId="03E1275D" w14:textId="3C8FF8F5" w:rsidR="6FC88444" w:rsidRDefault="6FC88444" w:rsidP="33B51CAA">
            <w:pPr>
              <w:jc w:val="center"/>
            </w:pPr>
            <w:r>
              <w:rPr>
                <w:noProof/>
              </w:rPr>
              <w:drawing>
                <wp:inline distT="0" distB="0" distL="0" distR="0" wp14:anchorId="6EA58E0A" wp14:editId="3465D99E">
                  <wp:extent cx="929640" cy="886828"/>
                  <wp:effectExtent l="0" t="0" r="3810" b="8890"/>
                  <wp:docPr id="1960559681" name="Imagen 196055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950748" cy="906964"/>
                          </a:xfrm>
                          <a:prstGeom prst="rect">
                            <a:avLst/>
                          </a:prstGeom>
                        </pic:spPr>
                      </pic:pic>
                    </a:graphicData>
                  </a:graphic>
                </wp:inline>
              </w:drawing>
            </w:r>
          </w:p>
        </w:tc>
        <w:tc>
          <w:tcPr>
            <w:tcW w:w="5864" w:type="dxa"/>
            <w:tcPrChange w:id="213" w:author="Peter Zegarra" w:date="2020-05-02T18:48:00Z">
              <w:tcPr>
                <w:tcW w:w="4252" w:type="dxa"/>
              </w:tcPr>
            </w:tcPrChange>
          </w:tcPr>
          <w:p w14:paraId="135B3455" w14:textId="207197BF" w:rsidR="6FC88444" w:rsidRDefault="33B51CAA" w:rsidP="33B51CAA">
            <w:pPr>
              <w:spacing w:line="259" w:lineRule="auto"/>
              <w:jc w:val="both"/>
              <w:rPr>
                <w:rFonts w:ascii="Calibri" w:eastAsia="Calibri" w:hAnsi="Calibri" w:cs="Calibri"/>
              </w:rPr>
            </w:pPr>
            <w:r w:rsidRPr="33B51CAA">
              <w:rPr>
                <w:rFonts w:ascii="Calibri" w:eastAsia="Calibri" w:hAnsi="Calibri" w:cs="Calibri"/>
              </w:rPr>
              <w:t xml:space="preserve">Estudiantes no registrados en la plataforma que vienen a buscar información según su </w:t>
            </w:r>
            <w:r w:rsidR="00E43785" w:rsidRPr="33B51CAA">
              <w:rPr>
                <w:rFonts w:ascii="Calibri" w:eastAsia="Calibri" w:hAnsi="Calibri" w:cs="Calibri"/>
              </w:rPr>
              <w:t>interés</w:t>
            </w:r>
          </w:p>
        </w:tc>
      </w:tr>
      <w:tr w:rsidR="6FC88444" w14:paraId="3FD86A97" w14:textId="77777777" w:rsidTr="33B51CAA">
        <w:tc>
          <w:tcPr>
            <w:tcW w:w="2640" w:type="dxa"/>
            <w:tcPrChange w:id="214" w:author="Peter Zegarra" w:date="2020-05-02T18:48:00Z">
              <w:tcPr>
                <w:tcW w:w="4252" w:type="dxa"/>
              </w:tcPr>
            </w:tcPrChange>
          </w:tcPr>
          <w:p w14:paraId="16F06A0D" w14:textId="18621B14" w:rsidR="6FC88444" w:rsidRDefault="6FC88444" w:rsidP="33B51CAA">
            <w:pPr>
              <w:jc w:val="center"/>
            </w:pPr>
            <w:r>
              <w:rPr>
                <w:noProof/>
              </w:rPr>
              <w:drawing>
                <wp:inline distT="0" distB="0" distL="0" distR="0" wp14:anchorId="093947B5" wp14:editId="68C8DE34">
                  <wp:extent cx="1228725" cy="704850"/>
                  <wp:effectExtent l="0" t="0" r="0" b="0"/>
                  <wp:docPr id="1509450989" name="Imagen 1509450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228725" cy="704850"/>
                          </a:xfrm>
                          <a:prstGeom prst="rect">
                            <a:avLst/>
                          </a:prstGeom>
                        </pic:spPr>
                      </pic:pic>
                    </a:graphicData>
                  </a:graphic>
                </wp:inline>
              </w:drawing>
            </w:r>
          </w:p>
        </w:tc>
        <w:tc>
          <w:tcPr>
            <w:tcW w:w="5864" w:type="dxa"/>
            <w:tcPrChange w:id="215" w:author="Peter Zegarra" w:date="2020-05-02T18:48:00Z">
              <w:tcPr>
                <w:tcW w:w="4252" w:type="dxa"/>
              </w:tcPr>
            </w:tcPrChange>
          </w:tcPr>
          <w:p w14:paraId="4FF89395" w14:textId="5D33E28C" w:rsidR="6FC88444" w:rsidRDefault="33B51CAA" w:rsidP="6FC88444">
            <w:r w:rsidRPr="33B51CAA">
              <w:rPr>
                <w:rFonts w:ascii="Calibri" w:eastAsia="Calibri" w:hAnsi="Calibri" w:cs="Calibri"/>
              </w:rPr>
              <w:t>Estudiantes de los diferentes ciclos y carreras ofertadas en la UTP que desean recibir refuerzo en asignaturas en particular o, por el contrario, impartir su conocimiento a aquellos que lo requieran.</w:t>
            </w:r>
          </w:p>
        </w:tc>
      </w:tr>
      <w:tr w:rsidR="6FC88444" w14:paraId="65001571" w14:textId="77777777" w:rsidTr="33B51CAA">
        <w:tc>
          <w:tcPr>
            <w:tcW w:w="2640" w:type="dxa"/>
            <w:tcPrChange w:id="216" w:author="Peter Zegarra" w:date="2020-05-02T18:48:00Z">
              <w:tcPr>
                <w:tcW w:w="4252" w:type="dxa"/>
              </w:tcPr>
            </w:tcPrChange>
          </w:tcPr>
          <w:p w14:paraId="7D224481" w14:textId="28B74590" w:rsidR="6FC88444" w:rsidRDefault="6FC88444" w:rsidP="33B51CAA">
            <w:pPr>
              <w:jc w:val="center"/>
            </w:pPr>
            <w:r>
              <w:rPr>
                <w:noProof/>
              </w:rPr>
              <w:drawing>
                <wp:inline distT="0" distB="0" distL="0" distR="0" wp14:anchorId="49C7A30B" wp14:editId="72BAD9D2">
                  <wp:extent cx="1419225" cy="647700"/>
                  <wp:effectExtent l="0" t="0" r="0" b="0"/>
                  <wp:docPr id="2088662884" name="Imagen 208866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419225" cy="647700"/>
                          </a:xfrm>
                          <a:prstGeom prst="rect">
                            <a:avLst/>
                          </a:prstGeom>
                        </pic:spPr>
                      </pic:pic>
                    </a:graphicData>
                  </a:graphic>
                </wp:inline>
              </w:drawing>
            </w:r>
          </w:p>
        </w:tc>
        <w:tc>
          <w:tcPr>
            <w:tcW w:w="5864" w:type="dxa"/>
            <w:tcPrChange w:id="217" w:author="Peter Zegarra" w:date="2020-05-02T18:48:00Z">
              <w:tcPr>
                <w:tcW w:w="4252" w:type="dxa"/>
              </w:tcPr>
            </w:tcPrChange>
          </w:tcPr>
          <w:p w14:paraId="10235EE5" w14:textId="3C5E3089" w:rsidR="6FC88444" w:rsidRDefault="33B51CAA" w:rsidP="6FC88444">
            <w:r w:rsidRPr="33B51CAA">
              <w:rPr>
                <w:rFonts w:ascii="Calibri" w:eastAsia="Calibri" w:hAnsi="Calibri" w:cs="Calibri"/>
              </w:rPr>
              <w:t>Debe gestionar todas las citas realizadas, eliminándolas, modificándolas, o agregando nuevas, según corresponda. Asimismo, gestionara la información de los usuarios registrados, eliminándolos o modificándolos.</w:t>
            </w:r>
          </w:p>
        </w:tc>
      </w:tr>
    </w:tbl>
    <w:p w14:paraId="4D0489ED" w14:textId="27EE9F97" w:rsidR="6FC88444" w:rsidRDefault="6FC88444" w:rsidP="6FC88444">
      <w:pPr>
        <w:ind w:left="993" w:firstLine="708"/>
        <w:jc w:val="both"/>
        <w:rPr>
          <w:rFonts w:ascii="Arial" w:eastAsia="Arial" w:hAnsi="Arial" w:cs="Arial"/>
          <w:sz w:val="24"/>
          <w:szCs w:val="24"/>
        </w:rPr>
      </w:pPr>
    </w:p>
    <w:p w14:paraId="6001BD10" w14:textId="77777777" w:rsidR="00F3544F" w:rsidRPr="00E6062C" w:rsidRDefault="00F3544F" w:rsidP="00F3544F">
      <w:pPr>
        <w:ind w:left="360"/>
        <w:jc w:val="both"/>
        <w:rPr>
          <w:ins w:id="218" w:author="Usuario invitado" w:date="2020-05-02T03:01:00Z"/>
          <w:rFonts w:ascii="Arial" w:eastAsia="Arial" w:hAnsi="Arial" w:cs="Arial"/>
          <w:color w:val="000000" w:themeColor="text1"/>
          <w:sz w:val="24"/>
          <w:szCs w:val="24"/>
          <w:rPrChange w:id="219" w:author="Usuario invitado" w:date="2020-05-02T18:38:00Z">
            <w:rPr>
              <w:ins w:id="220" w:author="Usuario invitado" w:date="2020-05-02T03:01:00Z"/>
              <w:rFonts w:ascii="Arial" w:eastAsia="Arial" w:hAnsi="Arial" w:cs="Arial"/>
              <w:sz w:val="24"/>
              <w:szCs w:val="24"/>
            </w:rPr>
          </w:rPrChange>
        </w:rPr>
      </w:pPr>
      <w:ins w:id="221" w:author="Usuario invitado" w:date="2020-05-02T03:01:00Z">
        <w:r w:rsidRPr="6FC88444">
          <w:rPr>
            <w:rFonts w:ascii="Arial" w:eastAsia="Arial" w:hAnsi="Arial" w:cs="Arial"/>
            <w:color w:val="000000" w:themeColor="text1"/>
            <w:sz w:val="24"/>
            <w:szCs w:val="24"/>
            <w:rPrChange w:id="222" w:author="Usuario invitado" w:date="2020-05-02T18:38:00Z">
              <w:rPr>
                <w:rFonts w:ascii="Arial" w:eastAsia="Arial" w:hAnsi="Arial" w:cs="Arial"/>
                <w:sz w:val="24"/>
                <w:szCs w:val="24"/>
              </w:rPr>
            </w:rPrChange>
          </w:rPr>
          <w:t xml:space="preserve">2.1.2.  </w:t>
        </w:r>
        <w:proofErr w:type="spellStart"/>
        <w:r w:rsidRPr="6FC88444">
          <w:rPr>
            <w:rFonts w:ascii="Arial" w:eastAsia="Arial" w:hAnsi="Arial" w:cs="Arial"/>
            <w:color w:val="000000" w:themeColor="text1"/>
            <w:sz w:val="24"/>
            <w:szCs w:val="24"/>
            <w:rPrChange w:id="223" w:author="Usuario invitado" w:date="2020-05-02T18:38:00Z">
              <w:rPr>
                <w:rFonts w:ascii="Arial" w:eastAsia="Arial" w:hAnsi="Arial" w:cs="Arial"/>
                <w:sz w:val="24"/>
                <w:szCs w:val="24"/>
              </w:rPr>
            </w:rPrChange>
          </w:rPr>
          <w:t>Especificacion</w:t>
        </w:r>
        <w:proofErr w:type="spellEnd"/>
        <w:r w:rsidRPr="6FC88444">
          <w:rPr>
            <w:rFonts w:ascii="Arial" w:eastAsia="Arial" w:hAnsi="Arial" w:cs="Arial"/>
            <w:color w:val="000000" w:themeColor="text1"/>
            <w:sz w:val="24"/>
            <w:szCs w:val="24"/>
            <w:rPrChange w:id="224" w:author="Usuario invitado" w:date="2020-05-02T18:38:00Z">
              <w:rPr>
                <w:rFonts w:ascii="Arial" w:eastAsia="Arial" w:hAnsi="Arial" w:cs="Arial"/>
                <w:sz w:val="24"/>
                <w:szCs w:val="24"/>
              </w:rPr>
            </w:rPrChange>
          </w:rPr>
          <w:t xml:space="preserve"> de casos de uso</w:t>
        </w:r>
      </w:ins>
    </w:p>
    <w:p w14:paraId="3DBEEA00" w14:textId="77777777" w:rsidR="00F3544F" w:rsidRDefault="00F3544F" w:rsidP="00F3544F">
      <w:pPr>
        <w:ind w:left="360"/>
        <w:jc w:val="both"/>
        <w:rPr>
          <w:ins w:id="225" w:author="Usuario invitado" w:date="2020-05-02T03:01:00Z"/>
          <w:rFonts w:ascii="Arial" w:eastAsia="Arial" w:hAnsi="Arial" w:cs="Arial"/>
          <w:color w:val="000000" w:themeColor="text1"/>
          <w:sz w:val="24"/>
          <w:szCs w:val="24"/>
        </w:rPr>
      </w:pPr>
      <w:ins w:id="226" w:author="Usuario invitado" w:date="2020-05-02T03:07:00Z">
        <w:r w:rsidRPr="6FC88444">
          <w:rPr>
            <w:rFonts w:ascii="Arial" w:eastAsia="Arial" w:hAnsi="Arial" w:cs="Arial"/>
            <w:color w:val="000000" w:themeColor="text1"/>
            <w:sz w:val="24"/>
            <w:szCs w:val="24"/>
            <w:rPrChange w:id="227" w:author="Usuario invitado" w:date="2020-05-02T18:38:00Z">
              <w:rPr>
                <w:rFonts w:ascii="Arial" w:eastAsia="Arial" w:hAnsi="Arial" w:cs="Arial"/>
                <w:sz w:val="24"/>
                <w:szCs w:val="24"/>
              </w:rPr>
            </w:rPrChange>
          </w:rPr>
          <w:t xml:space="preserve">Los procesos a ser </w:t>
        </w:r>
      </w:ins>
      <w:ins w:id="228" w:author="Usuario invitado" w:date="2020-05-02T03:09:00Z">
        <w:r w:rsidRPr="6FC88444">
          <w:rPr>
            <w:rFonts w:ascii="Arial" w:eastAsia="Arial" w:hAnsi="Arial" w:cs="Arial"/>
            <w:color w:val="000000" w:themeColor="text1"/>
            <w:sz w:val="24"/>
            <w:szCs w:val="24"/>
            <w:rPrChange w:id="229" w:author="Usuario invitado" w:date="2020-05-02T18:38:00Z">
              <w:rPr>
                <w:rFonts w:ascii="Arial" w:eastAsia="Arial" w:hAnsi="Arial" w:cs="Arial"/>
                <w:sz w:val="24"/>
                <w:szCs w:val="24"/>
              </w:rPr>
            </w:rPrChange>
          </w:rPr>
          <w:t xml:space="preserve">automatizados </w:t>
        </w:r>
      </w:ins>
      <w:ins w:id="230" w:author="Usuario invitado" w:date="2020-05-02T03:07:00Z">
        <w:r w:rsidRPr="6FC88444">
          <w:rPr>
            <w:rFonts w:ascii="Arial" w:eastAsia="Arial" w:hAnsi="Arial" w:cs="Arial"/>
            <w:color w:val="000000" w:themeColor="text1"/>
            <w:sz w:val="24"/>
            <w:szCs w:val="24"/>
            <w:rPrChange w:id="231" w:author="Usuario invitado" w:date="2020-05-02T18:38:00Z">
              <w:rPr>
                <w:rFonts w:ascii="Arial" w:eastAsia="Arial" w:hAnsi="Arial" w:cs="Arial"/>
                <w:sz w:val="24"/>
                <w:szCs w:val="24"/>
              </w:rPr>
            </w:rPrChange>
          </w:rPr>
          <w:t xml:space="preserve">en la aplicación web, </w:t>
        </w:r>
      </w:ins>
      <w:ins w:id="232" w:author="Usuario invitado" w:date="2020-05-02T03:08:00Z">
        <w:r w:rsidRPr="6FC88444">
          <w:rPr>
            <w:rFonts w:ascii="Arial" w:eastAsia="Arial" w:hAnsi="Arial" w:cs="Arial"/>
            <w:color w:val="000000" w:themeColor="text1"/>
            <w:sz w:val="24"/>
            <w:szCs w:val="24"/>
          </w:rPr>
          <w:t xml:space="preserve">“Cachimbo a Crack”, se </w:t>
        </w:r>
      </w:ins>
    </w:p>
    <w:p w14:paraId="6023DE03" w14:textId="77777777" w:rsidR="00F3544F" w:rsidRDefault="00F3544F" w:rsidP="00F3544F">
      <w:pPr>
        <w:ind w:left="360"/>
        <w:jc w:val="both"/>
        <w:rPr>
          <w:ins w:id="233" w:author="Usuario invitado" w:date="2020-05-02T03:01:00Z"/>
        </w:rPr>
        <w:pPrChange w:id="234" w:author="Usuario invitado" w:date="2020-05-02T03:03:00Z">
          <w:pPr/>
        </w:pPrChange>
      </w:pPr>
      <w:ins w:id="235" w:author="Usuario invitado" w:date="2020-05-02T03:03:00Z">
        <w:r>
          <w:rPr>
            <w:noProof/>
          </w:rPr>
          <w:drawing>
            <wp:inline distT="0" distB="0" distL="0" distR="0" wp14:anchorId="5B08F507" wp14:editId="01ACE284">
              <wp:extent cx="4572000" cy="3971925"/>
              <wp:effectExtent l="0" t="0" r="0" b="0"/>
              <wp:docPr id="20953469" name="Imagen 190236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02361321"/>
                      <pic:cNvPicPr/>
                    </pic:nvPicPr>
                    <pic:blipFill>
                      <a:blip r:embed="rId12">
                        <a:extLst>
                          <a:ext uri="{28A0092B-C50C-407E-A947-70E740481C1C}">
                            <a14:useLocalDpi xmlns:a14="http://schemas.microsoft.com/office/drawing/2010/main" val="0"/>
                          </a:ext>
                        </a:extLst>
                      </a:blip>
                      <a:stretch>
                        <a:fillRect/>
                      </a:stretch>
                    </pic:blipFill>
                    <pic:spPr>
                      <a:xfrm>
                        <a:off x="0" y="0"/>
                        <a:ext cx="4572000" cy="3971925"/>
                      </a:xfrm>
                      <a:prstGeom prst="rect">
                        <a:avLst/>
                      </a:prstGeom>
                    </pic:spPr>
                  </pic:pic>
                </a:graphicData>
              </a:graphic>
            </wp:inline>
          </w:drawing>
        </w:r>
      </w:ins>
    </w:p>
    <w:p w14:paraId="086D311C" w14:textId="607A94AE" w:rsidR="00F3544F" w:rsidRDefault="00F3544F" w:rsidP="6FC88444">
      <w:pPr>
        <w:ind w:left="993" w:firstLine="708"/>
        <w:jc w:val="both"/>
        <w:rPr>
          <w:rFonts w:ascii="Arial" w:eastAsia="Arial" w:hAnsi="Arial" w:cs="Arial"/>
          <w:sz w:val="24"/>
          <w:szCs w:val="24"/>
        </w:rPr>
      </w:pPr>
    </w:p>
    <w:p w14:paraId="59A6AFED" w14:textId="6AB80A56" w:rsidR="00F3544F" w:rsidRDefault="00F3544F" w:rsidP="6FC88444">
      <w:pPr>
        <w:ind w:left="993" w:firstLine="708"/>
        <w:jc w:val="both"/>
        <w:rPr>
          <w:rFonts w:ascii="Arial" w:eastAsia="Arial" w:hAnsi="Arial" w:cs="Arial"/>
          <w:sz w:val="24"/>
          <w:szCs w:val="24"/>
        </w:rPr>
      </w:pPr>
    </w:p>
    <w:p w14:paraId="31716D05" w14:textId="6770223E" w:rsidR="00F3544F" w:rsidRDefault="00F3544F" w:rsidP="6FC88444">
      <w:pPr>
        <w:ind w:left="993" w:firstLine="708"/>
        <w:jc w:val="both"/>
        <w:rPr>
          <w:rFonts w:ascii="Arial" w:eastAsia="Arial" w:hAnsi="Arial" w:cs="Arial"/>
          <w:sz w:val="24"/>
          <w:szCs w:val="24"/>
        </w:rPr>
      </w:pPr>
    </w:p>
    <w:p w14:paraId="53DEA506" w14:textId="77777777" w:rsidR="00F3544F" w:rsidRDefault="00F3544F" w:rsidP="6FC88444">
      <w:pPr>
        <w:ind w:left="993" w:firstLine="708"/>
        <w:jc w:val="both"/>
        <w:rPr>
          <w:ins w:id="236" w:author="Usuario invitado" w:date="2020-05-02T03:00:00Z"/>
          <w:rFonts w:ascii="Arial" w:eastAsia="Arial" w:hAnsi="Arial" w:cs="Arial"/>
          <w:sz w:val="24"/>
          <w:szCs w:val="24"/>
        </w:rPr>
      </w:pPr>
    </w:p>
    <w:p w14:paraId="4A43F26A" w14:textId="0D76D67A" w:rsidR="72490787" w:rsidRDefault="33B51CAA" w:rsidP="33B51CAA">
      <w:pPr>
        <w:spacing w:line="257" w:lineRule="auto"/>
        <w:ind w:firstLine="348"/>
        <w:jc w:val="both"/>
      </w:pPr>
      <w:r w:rsidRPr="33B51CAA">
        <w:rPr>
          <w:rFonts w:ascii="Arial" w:eastAsia="Arial" w:hAnsi="Arial" w:cs="Arial"/>
          <w:color w:val="000000" w:themeColor="text1"/>
          <w:sz w:val="24"/>
          <w:szCs w:val="24"/>
        </w:rPr>
        <w:lastRenderedPageBreak/>
        <w:t>2.1.3.  Especificación de casos de uso</w:t>
      </w:r>
    </w:p>
    <w:p w14:paraId="11F966C4" w14:textId="7AEC50B3" w:rsidR="72490787" w:rsidRDefault="33B51CAA" w:rsidP="33B51CAA">
      <w:pPr>
        <w:spacing w:line="257" w:lineRule="auto"/>
        <w:jc w:val="both"/>
      </w:pPr>
      <w:r w:rsidRPr="33B51CAA">
        <w:rPr>
          <w:rFonts w:ascii="Arial" w:eastAsia="Arial" w:hAnsi="Arial" w:cs="Arial"/>
          <w:sz w:val="24"/>
          <w:szCs w:val="24"/>
        </w:rPr>
        <w:t xml:space="preserve">               2.1.3.1 Inscripción e inicio de sesión</w:t>
      </w:r>
    </w:p>
    <w:p w14:paraId="3ED4254F" w14:textId="1FC2D0DE" w:rsidR="72490787" w:rsidRDefault="33B51CAA" w:rsidP="33B51CAA">
      <w:pPr>
        <w:spacing w:line="257" w:lineRule="auto"/>
        <w:jc w:val="both"/>
      </w:pPr>
      <w:r w:rsidRPr="33B51CAA">
        <w:rPr>
          <w:rFonts w:ascii="Arial" w:eastAsia="Arial" w:hAnsi="Arial" w:cs="Arial"/>
          <w:sz w:val="24"/>
          <w:szCs w:val="24"/>
        </w:rPr>
        <w:t>Dado que el visitante o alumno ingrese a la plataforma se carga la información del servidor y obtiene el Índex de la web con las opciones de registro de nuevo usuario e inicio de sesión. Se detallan los objetos la siguiente tabla:</w:t>
      </w:r>
    </w:p>
    <w:p w14:paraId="4B9D6A6C" w14:textId="7FC80BA8" w:rsidR="72490787" w:rsidRDefault="33B51CAA" w:rsidP="33B51CAA">
      <w:pPr>
        <w:spacing w:line="257" w:lineRule="auto"/>
        <w:jc w:val="both"/>
      </w:pPr>
      <w:r w:rsidRPr="33B51CAA">
        <w:rPr>
          <w:rFonts w:ascii="Arial" w:eastAsia="Arial" w:hAnsi="Arial" w:cs="Arial"/>
          <w:sz w:val="24"/>
          <w:szCs w:val="24"/>
        </w:rPr>
        <w:t xml:space="preserve"> </w:t>
      </w:r>
    </w:p>
    <w:tbl>
      <w:tblPr>
        <w:tblStyle w:val="Tablaconcuadrcula"/>
        <w:tblW w:w="0" w:type="auto"/>
        <w:tblLayout w:type="fixed"/>
        <w:tblLook w:val="04A0" w:firstRow="1" w:lastRow="0" w:firstColumn="1" w:lastColumn="0" w:noHBand="0" w:noVBand="1"/>
      </w:tblPr>
      <w:tblGrid>
        <w:gridCol w:w="2835"/>
        <w:gridCol w:w="2835"/>
        <w:gridCol w:w="2835"/>
      </w:tblGrid>
      <w:tr w:rsidR="33B51CAA" w14:paraId="5150448C" w14:textId="77777777" w:rsidTr="33B51CAA">
        <w:tc>
          <w:tcPr>
            <w:tcW w:w="2835" w:type="dxa"/>
          </w:tcPr>
          <w:p w14:paraId="60105C23" w14:textId="64689FE6" w:rsidR="33B51CAA" w:rsidRDefault="33B51CAA" w:rsidP="33B51CAA">
            <w:pPr>
              <w:jc w:val="center"/>
            </w:pPr>
            <w:r w:rsidRPr="33B51CAA">
              <w:rPr>
                <w:rFonts w:ascii="Arial" w:eastAsia="Arial" w:hAnsi="Arial" w:cs="Arial"/>
                <w:sz w:val="24"/>
                <w:szCs w:val="24"/>
              </w:rPr>
              <w:t>Objeto</w:t>
            </w:r>
          </w:p>
        </w:tc>
        <w:tc>
          <w:tcPr>
            <w:tcW w:w="2835" w:type="dxa"/>
          </w:tcPr>
          <w:p w14:paraId="1A8FDDC6" w14:textId="4C10FDC3" w:rsidR="33B51CAA" w:rsidRDefault="33B51CAA" w:rsidP="33B51CAA">
            <w:pPr>
              <w:jc w:val="center"/>
            </w:pPr>
            <w:r w:rsidRPr="33B51CAA">
              <w:rPr>
                <w:rFonts w:ascii="Arial" w:eastAsia="Arial" w:hAnsi="Arial" w:cs="Arial"/>
                <w:sz w:val="24"/>
                <w:szCs w:val="24"/>
              </w:rPr>
              <w:t>Tipo de objeto</w:t>
            </w:r>
          </w:p>
        </w:tc>
        <w:tc>
          <w:tcPr>
            <w:tcW w:w="2835" w:type="dxa"/>
          </w:tcPr>
          <w:p w14:paraId="51EDC14C" w14:textId="3BA707F1" w:rsidR="33B51CAA" w:rsidRDefault="33B51CAA" w:rsidP="33B51CAA">
            <w:pPr>
              <w:jc w:val="center"/>
            </w:pPr>
            <w:r w:rsidRPr="33B51CAA">
              <w:rPr>
                <w:rFonts w:ascii="Arial" w:eastAsia="Arial" w:hAnsi="Arial" w:cs="Arial"/>
                <w:sz w:val="24"/>
                <w:szCs w:val="24"/>
              </w:rPr>
              <w:t>Descripción</w:t>
            </w:r>
          </w:p>
        </w:tc>
      </w:tr>
      <w:tr w:rsidR="33B51CAA" w14:paraId="6F459DDC" w14:textId="77777777" w:rsidTr="33B51CAA">
        <w:tc>
          <w:tcPr>
            <w:tcW w:w="2835" w:type="dxa"/>
          </w:tcPr>
          <w:p w14:paraId="00A64642" w14:textId="3ABA9B1E" w:rsidR="33B51CAA" w:rsidRDefault="33B51CAA" w:rsidP="33B51CAA">
            <w:pPr>
              <w:jc w:val="center"/>
            </w:pPr>
            <w:r>
              <w:rPr>
                <w:noProof/>
              </w:rPr>
              <w:drawing>
                <wp:inline distT="0" distB="0" distL="0" distR="0" wp14:anchorId="4B66016B" wp14:editId="7B9BBA08">
                  <wp:extent cx="1266825" cy="1238250"/>
                  <wp:effectExtent l="0" t="0" r="0" b="0"/>
                  <wp:docPr id="1360193262" name="Imagen 1360193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266825" cy="1238250"/>
                          </a:xfrm>
                          <a:prstGeom prst="rect">
                            <a:avLst/>
                          </a:prstGeom>
                        </pic:spPr>
                      </pic:pic>
                    </a:graphicData>
                  </a:graphic>
                </wp:inline>
              </w:drawing>
            </w:r>
          </w:p>
        </w:tc>
        <w:tc>
          <w:tcPr>
            <w:tcW w:w="2835" w:type="dxa"/>
          </w:tcPr>
          <w:p w14:paraId="7650CD74" w14:textId="421EFFBC" w:rsidR="33B51CAA" w:rsidRDefault="33B51CAA" w:rsidP="33B51CAA">
            <w:pPr>
              <w:jc w:val="center"/>
            </w:pPr>
            <w:r w:rsidRPr="33B51CAA">
              <w:rPr>
                <w:rFonts w:ascii="Arial" w:eastAsia="Arial" w:hAnsi="Arial" w:cs="Arial"/>
                <w:sz w:val="24"/>
                <w:szCs w:val="24"/>
              </w:rPr>
              <w:t>Actor</w:t>
            </w:r>
          </w:p>
        </w:tc>
        <w:tc>
          <w:tcPr>
            <w:tcW w:w="2835" w:type="dxa"/>
          </w:tcPr>
          <w:p w14:paraId="5F6BF012" w14:textId="36C803AC" w:rsidR="33B51CAA" w:rsidRDefault="33B51CAA">
            <w:r w:rsidRPr="33B51CAA">
              <w:rPr>
                <w:rFonts w:ascii="Arial" w:eastAsia="Arial" w:hAnsi="Arial" w:cs="Arial"/>
                <w:sz w:val="24"/>
                <w:szCs w:val="24"/>
              </w:rPr>
              <w:t xml:space="preserve">Participantes dentro de la institución que </w:t>
            </w:r>
            <w:proofErr w:type="spellStart"/>
            <w:r w:rsidRPr="33B51CAA">
              <w:rPr>
                <w:rFonts w:ascii="Arial" w:eastAsia="Arial" w:hAnsi="Arial" w:cs="Arial"/>
                <w:sz w:val="24"/>
                <w:szCs w:val="24"/>
              </w:rPr>
              <w:t>aun</w:t>
            </w:r>
            <w:proofErr w:type="spellEnd"/>
            <w:r w:rsidRPr="33B51CAA">
              <w:rPr>
                <w:rFonts w:ascii="Arial" w:eastAsia="Arial" w:hAnsi="Arial" w:cs="Arial"/>
                <w:sz w:val="24"/>
                <w:szCs w:val="24"/>
              </w:rPr>
              <w:t xml:space="preserve"> no son usuarios y van a registrarse dentro de la plataforma web</w:t>
            </w:r>
          </w:p>
        </w:tc>
      </w:tr>
      <w:tr w:rsidR="33B51CAA" w14:paraId="7226D698" w14:textId="77777777" w:rsidTr="33B51CAA">
        <w:tc>
          <w:tcPr>
            <w:tcW w:w="2835" w:type="dxa"/>
          </w:tcPr>
          <w:p w14:paraId="6427E13C" w14:textId="028B844B" w:rsidR="33B51CAA" w:rsidRDefault="33B51CAA" w:rsidP="33B51CAA">
            <w:pPr>
              <w:jc w:val="center"/>
            </w:pPr>
            <w:r>
              <w:rPr>
                <w:noProof/>
              </w:rPr>
              <w:drawing>
                <wp:inline distT="0" distB="0" distL="0" distR="0" wp14:anchorId="0E4F9F05" wp14:editId="4C332476">
                  <wp:extent cx="1047750" cy="1000125"/>
                  <wp:effectExtent l="0" t="0" r="0" b="0"/>
                  <wp:docPr id="568946778" name="Imagen 568946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047750" cy="1000125"/>
                          </a:xfrm>
                          <a:prstGeom prst="rect">
                            <a:avLst/>
                          </a:prstGeom>
                        </pic:spPr>
                      </pic:pic>
                    </a:graphicData>
                  </a:graphic>
                </wp:inline>
              </w:drawing>
            </w:r>
          </w:p>
        </w:tc>
        <w:tc>
          <w:tcPr>
            <w:tcW w:w="2835" w:type="dxa"/>
          </w:tcPr>
          <w:p w14:paraId="02816FE1" w14:textId="2CE04AEF" w:rsidR="33B51CAA" w:rsidRDefault="33B51CAA" w:rsidP="33B51CAA">
            <w:pPr>
              <w:jc w:val="center"/>
            </w:pPr>
            <w:r w:rsidRPr="33B51CAA">
              <w:rPr>
                <w:rFonts w:ascii="Arial" w:eastAsia="Arial" w:hAnsi="Arial" w:cs="Arial"/>
                <w:sz w:val="24"/>
                <w:szCs w:val="24"/>
              </w:rPr>
              <w:t>Actor</w:t>
            </w:r>
          </w:p>
        </w:tc>
        <w:tc>
          <w:tcPr>
            <w:tcW w:w="2835" w:type="dxa"/>
          </w:tcPr>
          <w:p w14:paraId="6A64DD1C" w14:textId="1F187CCA" w:rsidR="33B51CAA" w:rsidRDefault="33B51CAA">
            <w:r w:rsidRPr="33B51CAA">
              <w:rPr>
                <w:rFonts w:ascii="Arial" w:eastAsia="Arial" w:hAnsi="Arial" w:cs="Arial"/>
                <w:sz w:val="24"/>
                <w:szCs w:val="24"/>
              </w:rPr>
              <w:t>Participantes dentro de la institución iniciar sesión dentro de la plataforma web</w:t>
            </w:r>
          </w:p>
        </w:tc>
      </w:tr>
      <w:tr w:rsidR="33B51CAA" w14:paraId="1381A11E" w14:textId="77777777" w:rsidTr="33B51CAA">
        <w:tc>
          <w:tcPr>
            <w:tcW w:w="2835" w:type="dxa"/>
          </w:tcPr>
          <w:p w14:paraId="1989493C" w14:textId="4D88D7C7" w:rsidR="33B51CAA" w:rsidRDefault="33B51CAA" w:rsidP="33B51CAA">
            <w:pPr>
              <w:jc w:val="center"/>
            </w:pPr>
            <w:r>
              <w:rPr>
                <w:noProof/>
              </w:rPr>
              <w:drawing>
                <wp:inline distT="0" distB="0" distL="0" distR="0" wp14:anchorId="3058DC7F" wp14:editId="1CB3A54D">
                  <wp:extent cx="1333500" cy="1095375"/>
                  <wp:effectExtent l="0" t="0" r="0" b="0"/>
                  <wp:docPr id="1947808062" name="Imagen 194780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333500" cy="1095375"/>
                          </a:xfrm>
                          <a:prstGeom prst="rect">
                            <a:avLst/>
                          </a:prstGeom>
                        </pic:spPr>
                      </pic:pic>
                    </a:graphicData>
                  </a:graphic>
                </wp:inline>
              </w:drawing>
            </w:r>
          </w:p>
        </w:tc>
        <w:tc>
          <w:tcPr>
            <w:tcW w:w="2835" w:type="dxa"/>
          </w:tcPr>
          <w:p w14:paraId="56355812" w14:textId="5FF482F8" w:rsidR="33B51CAA" w:rsidRDefault="33B51CAA" w:rsidP="33B51CAA">
            <w:pPr>
              <w:jc w:val="center"/>
            </w:pPr>
            <w:r w:rsidRPr="33B51CAA">
              <w:rPr>
                <w:rFonts w:ascii="Arial" w:eastAsia="Arial" w:hAnsi="Arial" w:cs="Arial"/>
                <w:sz w:val="24"/>
                <w:szCs w:val="24"/>
              </w:rPr>
              <w:t>Interface</w:t>
            </w:r>
          </w:p>
        </w:tc>
        <w:tc>
          <w:tcPr>
            <w:tcW w:w="2835" w:type="dxa"/>
          </w:tcPr>
          <w:p w14:paraId="7B02FDAE" w14:textId="3F06C5E8" w:rsidR="33B51CAA" w:rsidRDefault="33B51CAA">
            <w:r w:rsidRPr="33B51CAA">
              <w:rPr>
                <w:rFonts w:ascii="Arial" w:eastAsia="Arial" w:hAnsi="Arial" w:cs="Arial"/>
                <w:sz w:val="24"/>
                <w:szCs w:val="24"/>
              </w:rPr>
              <w:t>Pantalla de bienvenida de la plataforma web</w:t>
            </w:r>
          </w:p>
        </w:tc>
      </w:tr>
      <w:tr w:rsidR="33B51CAA" w14:paraId="103B73E4" w14:textId="77777777" w:rsidTr="33B51CAA">
        <w:tc>
          <w:tcPr>
            <w:tcW w:w="2835" w:type="dxa"/>
          </w:tcPr>
          <w:p w14:paraId="23F4516B" w14:textId="5A7D92FF" w:rsidR="33B51CAA" w:rsidRDefault="33B51CAA" w:rsidP="33B51CAA">
            <w:pPr>
              <w:jc w:val="center"/>
            </w:pPr>
            <w:r>
              <w:rPr>
                <w:noProof/>
              </w:rPr>
              <w:drawing>
                <wp:inline distT="0" distB="0" distL="0" distR="0" wp14:anchorId="5B0AC52C" wp14:editId="5664912B">
                  <wp:extent cx="1057275" cy="1085850"/>
                  <wp:effectExtent l="0" t="0" r="0" b="0"/>
                  <wp:docPr id="1676589912" name="Imagen 167658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057275" cy="1085850"/>
                          </a:xfrm>
                          <a:prstGeom prst="rect">
                            <a:avLst/>
                          </a:prstGeom>
                        </pic:spPr>
                      </pic:pic>
                    </a:graphicData>
                  </a:graphic>
                </wp:inline>
              </w:drawing>
            </w:r>
          </w:p>
        </w:tc>
        <w:tc>
          <w:tcPr>
            <w:tcW w:w="2835" w:type="dxa"/>
          </w:tcPr>
          <w:p w14:paraId="50090F54" w14:textId="3C230FB3" w:rsidR="33B51CAA" w:rsidRDefault="33B51CAA" w:rsidP="33B51CAA">
            <w:pPr>
              <w:jc w:val="center"/>
            </w:pPr>
            <w:r w:rsidRPr="33B51CAA">
              <w:rPr>
                <w:rFonts w:ascii="Arial" w:eastAsia="Arial" w:hAnsi="Arial" w:cs="Arial"/>
                <w:sz w:val="24"/>
                <w:szCs w:val="24"/>
              </w:rPr>
              <w:t>Clase controladora</w:t>
            </w:r>
          </w:p>
        </w:tc>
        <w:tc>
          <w:tcPr>
            <w:tcW w:w="2835" w:type="dxa"/>
          </w:tcPr>
          <w:p w14:paraId="06404AE2" w14:textId="750DA4E6" w:rsidR="33B51CAA" w:rsidRDefault="33B51CAA">
            <w:r w:rsidRPr="33B51CAA">
              <w:rPr>
                <w:rFonts w:ascii="Arial" w:eastAsia="Arial" w:hAnsi="Arial" w:cs="Arial"/>
                <w:sz w:val="24"/>
                <w:szCs w:val="24"/>
              </w:rPr>
              <w:t>Clase controladora Home que contiene los métodos y procedimientos para visualizar toda la información mostrada en el home de la plataforma web</w:t>
            </w:r>
          </w:p>
        </w:tc>
      </w:tr>
      <w:tr w:rsidR="33B51CAA" w14:paraId="7FA0A4F8" w14:textId="77777777" w:rsidTr="33B51CAA">
        <w:tc>
          <w:tcPr>
            <w:tcW w:w="2835" w:type="dxa"/>
          </w:tcPr>
          <w:p w14:paraId="51315ED6" w14:textId="64C6F99E" w:rsidR="33B51CAA" w:rsidRDefault="33B51CAA" w:rsidP="33B51CAA">
            <w:pPr>
              <w:jc w:val="center"/>
            </w:pPr>
            <w:r>
              <w:rPr>
                <w:noProof/>
              </w:rPr>
              <w:drawing>
                <wp:inline distT="0" distB="0" distL="0" distR="0" wp14:anchorId="126CE795" wp14:editId="5AA9EF76">
                  <wp:extent cx="971550" cy="1009650"/>
                  <wp:effectExtent l="0" t="0" r="0" b="0"/>
                  <wp:docPr id="400741789" name="Imagen 400741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971550" cy="1009650"/>
                          </a:xfrm>
                          <a:prstGeom prst="rect">
                            <a:avLst/>
                          </a:prstGeom>
                        </pic:spPr>
                      </pic:pic>
                    </a:graphicData>
                  </a:graphic>
                </wp:inline>
              </w:drawing>
            </w:r>
          </w:p>
        </w:tc>
        <w:tc>
          <w:tcPr>
            <w:tcW w:w="2835" w:type="dxa"/>
          </w:tcPr>
          <w:p w14:paraId="7F65145A" w14:textId="17840BD2" w:rsidR="33B51CAA" w:rsidRDefault="33B51CAA" w:rsidP="33B51CAA">
            <w:pPr>
              <w:jc w:val="center"/>
            </w:pPr>
            <w:r w:rsidRPr="33B51CAA">
              <w:rPr>
                <w:rFonts w:ascii="Arial" w:eastAsia="Arial" w:hAnsi="Arial" w:cs="Arial"/>
                <w:sz w:val="24"/>
                <w:szCs w:val="24"/>
              </w:rPr>
              <w:t>Interface</w:t>
            </w:r>
          </w:p>
        </w:tc>
        <w:tc>
          <w:tcPr>
            <w:tcW w:w="2835" w:type="dxa"/>
          </w:tcPr>
          <w:p w14:paraId="168B3887" w14:textId="7917277D" w:rsidR="33B51CAA" w:rsidRDefault="33B51CAA">
            <w:r w:rsidRPr="33B51CAA">
              <w:rPr>
                <w:rFonts w:ascii="Arial" w:eastAsia="Arial" w:hAnsi="Arial" w:cs="Arial"/>
                <w:sz w:val="24"/>
                <w:szCs w:val="24"/>
              </w:rPr>
              <w:t>Interface de registro para nuevos usuarios que deseen acceder a todos los beneficios de la plataforma web</w:t>
            </w:r>
          </w:p>
        </w:tc>
      </w:tr>
      <w:tr w:rsidR="33B51CAA" w14:paraId="5130857D" w14:textId="77777777" w:rsidTr="33B51CAA">
        <w:tc>
          <w:tcPr>
            <w:tcW w:w="2835" w:type="dxa"/>
          </w:tcPr>
          <w:p w14:paraId="3E6D5FDF" w14:textId="77108938" w:rsidR="33B51CAA" w:rsidRDefault="33B51CAA" w:rsidP="33B51CAA">
            <w:pPr>
              <w:jc w:val="center"/>
            </w:pPr>
            <w:r>
              <w:rPr>
                <w:noProof/>
              </w:rPr>
              <w:drawing>
                <wp:inline distT="0" distB="0" distL="0" distR="0" wp14:anchorId="792B0E48" wp14:editId="7FD59DE6">
                  <wp:extent cx="1238250" cy="1057275"/>
                  <wp:effectExtent l="0" t="0" r="0" b="0"/>
                  <wp:docPr id="1720376351" name="Imagen 172037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238250" cy="1057275"/>
                          </a:xfrm>
                          <a:prstGeom prst="rect">
                            <a:avLst/>
                          </a:prstGeom>
                        </pic:spPr>
                      </pic:pic>
                    </a:graphicData>
                  </a:graphic>
                </wp:inline>
              </w:drawing>
            </w:r>
          </w:p>
        </w:tc>
        <w:tc>
          <w:tcPr>
            <w:tcW w:w="2835" w:type="dxa"/>
          </w:tcPr>
          <w:p w14:paraId="2C254623" w14:textId="66F3B33B" w:rsidR="33B51CAA" w:rsidRDefault="33B51CAA" w:rsidP="33B51CAA">
            <w:pPr>
              <w:jc w:val="center"/>
            </w:pPr>
            <w:r w:rsidRPr="33B51CAA">
              <w:rPr>
                <w:rFonts w:ascii="Arial" w:eastAsia="Arial" w:hAnsi="Arial" w:cs="Arial"/>
                <w:sz w:val="24"/>
                <w:szCs w:val="24"/>
              </w:rPr>
              <w:t>Clase controladora</w:t>
            </w:r>
          </w:p>
        </w:tc>
        <w:tc>
          <w:tcPr>
            <w:tcW w:w="2835" w:type="dxa"/>
          </w:tcPr>
          <w:p w14:paraId="56F01353" w14:textId="56219F99" w:rsidR="33B51CAA" w:rsidRDefault="33B51CAA">
            <w:r w:rsidRPr="33B51CAA">
              <w:rPr>
                <w:rFonts w:ascii="Arial" w:eastAsia="Arial" w:hAnsi="Arial" w:cs="Arial"/>
                <w:sz w:val="24"/>
                <w:szCs w:val="24"/>
              </w:rPr>
              <w:t>Clase controladora Registro que contiene los métodos y procedimientos para poder registrar a un nuevo usuario</w:t>
            </w:r>
          </w:p>
        </w:tc>
      </w:tr>
      <w:tr w:rsidR="33B51CAA" w14:paraId="0684C251" w14:textId="77777777" w:rsidTr="33B51CAA">
        <w:tc>
          <w:tcPr>
            <w:tcW w:w="2835" w:type="dxa"/>
          </w:tcPr>
          <w:p w14:paraId="51DF799D" w14:textId="30C90192" w:rsidR="33B51CAA" w:rsidRDefault="33B51CAA" w:rsidP="33B51CAA">
            <w:pPr>
              <w:jc w:val="center"/>
            </w:pPr>
            <w:r>
              <w:rPr>
                <w:noProof/>
              </w:rPr>
              <w:lastRenderedPageBreak/>
              <w:drawing>
                <wp:inline distT="0" distB="0" distL="0" distR="0" wp14:anchorId="60E10D8F" wp14:editId="4AF300F8">
                  <wp:extent cx="1066800" cy="1028700"/>
                  <wp:effectExtent l="0" t="0" r="0" b="0"/>
                  <wp:docPr id="846754999" name="Imagen 84675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066800" cy="1028700"/>
                          </a:xfrm>
                          <a:prstGeom prst="rect">
                            <a:avLst/>
                          </a:prstGeom>
                        </pic:spPr>
                      </pic:pic>
                    </a:graphicData>
                  </a:graphic>
                </wp:inline>
              </w:drawing>
            </w:r>
          </w:p>
        </w:tc>
        <w:tc>
          <w:tcPr>
            <w:tcW w:w="2835" w:type="dxa"/>
          </w:tcPr>
          <w:p w14:paraId="485B5A59" w14:textId="5B1FD318" w:rsidR="33B51CAA" w:rsidRDefault="33B51CAA" w:rsidP="33B51CAA">
            <w:pPr>
              <w:jc w:val="center"/>
            </w:pPr>
            <w:r w:rsidRPr="33B51CAA">
              <w:rPr>
                <w:rFonts w:ascii="Arial" w:eastAsia="Arial" w:hAnsi="Arial" w:cs="Arial"/>
                <w:sz w:val="24"/>
                <w:szCs w:val="24"/>
              </w:rPr>
              <w:t>Clase entidad</w:t>
            </w:r>
          </w:p>
        </w:tc>
        <w:tc>
          <w:tcPr>
            <w:tcW w:w="2835" w:type="dxa"/>
          </w:tcPr>
          <w:p w14:paraId="388DD108" w14:textId="6C6EF6C1" w:rsidR="33B51CAA" w:rsidRDefault="33B51CAA">
            <w:r w:rsidRPr="33B51CAA">
              <w:rPr>
                <w:rFonts w:ascii="Arial" w:eastAsia="Arial" w:hAnsi="Arial" w:cs="Arial"/>
                <w:sz w:val="24"/>
                <w:szCs w:val="24"/>
              </w:rPr>
              <w:t>Clase entidad donde se establece los métodos y funciones necesarias para realizar un CRUD a la base de datos seleccionada</w:t>
            </w:r>
          </w:p>
        </w:tc>
      </w:tr>
      <w:tr w:rsidR="33B51CAA" w14:paraId="4A60B83C" w14:textId="77777777" w:rsidTr="33B51CAA">
        <w:tc>
          <w:tcPr>
            <w:tcW w:w="2835" w:type="dxa"/>
          </w:tcPr>
          <w:p w14:paraId="538549D1" w14:textId="2D2170CB" w:rsidR="33B51CAA" w:rsidRDefault="33B51CAA" w:rsidP="33B51CAA">
            <w:pPr>
              <w:jc w:val="center"/>
            </w:pPr>
            <w:r>
              <w:rPr>
                <w:noProof/>
              </w:rPr>
              <w:drawing>
                <wp:inline distT="0" distB="0" distL="0" distR="0" wp14:anchorId="7C556E6C" wp14:editId="66CED6F3">
                  <wp:extent cx="1066800" cy="857250"/>
                  <wp:effectExtent l="0" t="0" r="0" b="0"/>
                  <wp:docPr id="664220855" name="Imagen 66422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066800" cy="857250"/>
                          </a:xfrm>
                          <a:prstGeom prst="rect">
                            <a:avLst/>
                          </a:prstGeom>
                        </pic:spPr>
                      </pic:pic>
                    </a:graphicData>
                  </a:graphic>
                </wp:inline>
              </w:drawing>
            </w:r>
          </w:p>
        </w:tc>
        <w:tc>
          <w:tcPr>
            <w:tcW w:w="2835" w:type="dxa"/>
          </w:tcPr>
          <w:p w14:paraId="1FA8E541" w14:textId="3874C904" w:rsidR="33B51CAA" w:rsidRDefault="33B51CAA" w:rsidP="33B51CAA">
            <w:pPr>
              <w:jc w:val="center"/>
            </w:pPr>
            <w:r w:rsidRPr="33B51CAA">
              <w:rPr>
                <w:rFonts w:ascii="Arial" w:eastAsia="Arial" w:hAnsi="Arial" w:cs="Arial"/>
                <w:sz w:val="24"/>
                <w:szCs w:val="24"/>
              </w:rPr>
              <w:t>Interface</w:t>
            </w:r>
          </w:p>
        </w:tc>
        <w:tc>
          <w:tcPr>
            <w:tcW w:w="2835" w:type="dxa"/>
          </w:tcPr>
          <w:p w14:paraId="303F19C8" w14:textId="3A16D851" w:rsidR="33B51CAA" w:rsidRDefault="33B51CAA">
            <w:r w:rsidRPr="33B51CAA">
              <w:rPr>
                <w:rFonts w:ascii="Arial" w:eastAsia="Arial" w:hAnsi="Arial" w:cs="Arial"/>
                <w:sz w:val="24"/>
                <w:szCs w:val="24"/>
              </w:rPr>
              <w:t>Interface de inicio de sesión para todos los usuarios previamente registrados en la plataforma web</w:t>
            </w:r>
          </w:p>
        </w:tc>
      </w:tr>
      <w:tr w:rsidR="33B51CAA" w14:paraId="0E262986" w14:textId="77777777" w:rsidTr="33B51CAA">
        <w:tc>
          <w:tcPr>
            <w:tcW w:w="2835" w:type="dxa"/>
          </w:tcPr>
          <w:p w14:paraId="415B43DE" w14:textId="42DEE641" w:rsidR="33B51CAA" w:rsidRDefault="33B51CAA" w:rsidP="33B51CAA">
            <w:pPr>
              <w:jc w:val="center"/>
            </w:pPr>
            <w:r>
              <w:rPr>
                <w:noProof/>
              </w:rPr>
              <w:drawing>
                <wp:inline distT="0" distB="0" distL="0" distR="0" wp14:anchorId="7FE260BE" wp14:editId="6255FF5F">
                  <wp:extent cx="1085850" cy="990600"/>
                  <wp:effectExtent l="0" t="0" r="0" b="0"/>
                  <wp:docPr id="454097799" name="Imagen 45409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085850" cy="990600"/>
                          </a:xfrm>
                          <a:prstGeom prst="rect">
                            <a:avLst/>
                          </a:prstGeom>
                        </pic:spPr>
                      </pic:pic>
                    </a:graphicData>
                  </a:graphic>
                </wp:inline>
              </w:drawing>
            </w:r>
          </w:p>
        </w:tc>
        <w:tc>
          <w:tcPr>
            <w:tcW w:w="2835" w:type="dxa"/>
          </w:tcPr>
          <w:p w14:paraId="30FD2827" w14:textId="5D3A797D" w:rsidR="33B51CAA" w:rsidRDefault="33B51CAA" w:rsidP="33B51CAA">
            <w:pPr>
              <w:jc w:val="center"/>
            </w:pPr>
            <w:r w:rsidRPr="33B51CAA">
              <w:rPr>
                <w:rFonts w:ascii="Arial" w:eastAsia="Arial" w:hAnsi="Arial" w:cs="Arial"/>
                <w:sz w:val="24"/>
                <w:szCs w:val="24"/>
              </w:rPr>
              <w:t>Clase controladora</w:t>
            </w:r>
          </w:p>
        </w:tc>
        <w:tc>
          <w:tcPr>
            <w:tcW w:w="2835" w:type="dxa"/>
          </w:tcPr>
          <w:p w14:paraId="39358F80" w14:textId="3E04B5F1" w:rsidR="33B51CAA" w:rsidRDefault="33B51CAA">
            <w:r w:rsidRPr="33B51CAA">
              <w:rPr>
                <w:rFonts w:ascii="Arial" w:eastAsia="Arial" w:hAnsi="Arial" w:cs="Arial"/>
                <w:sz w:val="24"/>
                <w:szCs w:val="24"/>
              </w:rPr>
              <w:t xml:space="preserve">Clase controladora </w:t>
            </w:r>
            <w:proofErr w:type="spellStart"/>
            <w:r w:rsidRPr="33B51CAA">
              <w:rPr>
                <w:rFonts w:ascii="Arial" w:eastAsia="Arial" w:hAnsi="Arial" w:cs="Arial"/>
                <w:sz w:val="24"/>
                <w:szCs w:val="24"/>
              </w:rPr>
              <w:t>Login</w:t>
            </w:r>
            <w:proofErr w:type="spellEnd"/>
            <w:r w:rsidRPr="33B51CAA">
              <w:rPr>
                <w:rFonts w:ascii="Arial" w:eastAsia="Arial" w:hAnsi="Arial" w:cs="Arial"/>
                <w:sz w:val="24"/>
                <w:szCs w:val="24"/>
              </w:rPr>
              <w:t xml:space="preserve"> que contiene los métodos y procedimientos para que el usuario pueda autenticarse e iniciar sesión en la web</w:t>
            </w:r>
          </w:p>
        </w:tc>
      </w:tr>
      <w:tr w:rsidR="33B51CAA" w14:paraId="6D393053" w14:textId="77777777" w:rsidTr="33B51CAA">
        <w:tc>
          <w:tcPr>
            <w:tcW w:w="2835" w:type="dxa"/>
          </w:tcPr>
          <w:p w14:paraId="7E5E571F" w14:textId="7B56A4EA" w:rsidR="33B51CAA" w:rsidRDefault="33B51CAA" w:rsidP="33B51CAA">
            <w:pPr>
              <w:jc w:val="center"/>
            </w:pPr>
            <w:r>
              <w:rPr>
                <w:noProof/>
              </w:rPr>
              <w:drawing>
                <wp:inline distT="0" distB="0" distL="0" distR="0" wp14:anchorId="399ACCB5" wp14:editId="287CC13D">
                  <wp:extent cx="971550" cy="933450"/>
                  <wp:effectExtent l="0" t="0" r="0" b="0"/>
                  <wp:docPr id="1399612847" name="Imagen 13996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971550" cy="933450"/>
                          </a:xfrm>
                          <a:prstGeom prst="rect">
                            <a:avLst/>
                          </a:prstGeom>
                        </pic:spPr>
                      </pic:pic>
                    </a:graphicData>
                  </a:graphic>
                </wp:inline>
              </w:drawing>
            </w:r>
          </w:p>
        </w:tc>
        <w:tc>
          <w:tcPr>
            <w:tcW w:w="2835" w:type="dxa"/>
          </w:tcPr>
          <w:p w14:paraId="41742CD2" w14:textId="2DEA86D3" w:rsidR="33B51CAA" w:rsidRDefault="33B51CAA" w:rsidP="33B51CAA">
            <w:pPr>
              <w:jc w:val="center"/>
            </w:pPr>
            <w:r w:rsidRPr="33B51CAA">
              <w:rPr>
                <w:rFonts w:ascii="Arial" w:eastAsia="Arial" w:hAnsi="Arial" w:cs="Arial"/>
                <w:sz w:val="24"/>
                <w:szCs w:val="24"/>
              </w:rPr>
              <w:t>Clase entidad</w:t>
            </w:r>
          </w:p>
        </w:tc>
        <w:tc>
          <w:tcPr>
            <w:tcW w:w="2835" w:type="dxa"/>
          </w:tcPr>
          <w:p w14:paraId="5D788EDB" w14:textId="601BDFB7" w:rsidR="33B51CAA" w:rsidRDefault="33B51CAA">
            <w:r w:rsidRPr="33B51CAA">
              <w:rPr>
                <w:rFonts w:ascii="Arial" w:eastAsia="Arial" w:hAnsi="Arial" w:cs="Arial"/>
                <w:sz w:val="24"/>
                <w:szCs w:val="24"/>
              </w:rPr>
              <w:t>Clase entidad donde se establece los métodos y funciones necesarias para realizar un CRUD a la base de datos seleccionada</w:t>
            </w:r>
          </w:p>
        </w:tc>
      </w:tr>
      <w:tr w:rsidR="33B51CAA" w14:paraId="128868E4" w14:textId="77777777" w:rsidTr="33B51CAA">
        <w:tc>
          <w:tcPr>
            <w:tcW w:w="2835" w:type="dxa"/>
          </w:tcPr>
          <w:p w14:paraId="05DBDF49" w14:textId="7D1B6A9E" w:rsidR="33B51CAA" w:rsidRDefault="33B51CAA" w:rsidP="33B51CAA">
            <w:pPr>
              <w:jc w:val="center"/>
            </w:pPr>
            <w:r>
              <w:rPr>
                <w:noProof/>
              </w:rPr>
              <w:drawing>
                <wp:inline distT="0" distB="0" distL="0" distR="0" wp14:anchorId="2B72F58F" wp14:editId="31FF6C85">
                  <wp:extent cx="1200150" cy="1085850"/>
                  <wp:effectExtent l="0" t="0" r="0" b="0"/>
                  <wp:docPr id="749051145" name="Imagen 7490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200150" cy="1085850"/>
                          </a:xfrm>
                          <a:prstGeom prst="rect">
                            <a:avLst/>
                          </a:prstGeom>
                        </pic:spPr>
                      </pic:pic>
                    </a:graphicData>
                  </a:graphic>
                </wp:inline>
              </w:drawing>
            </w:r>
          </w:p>
        </w:tc>
        <w:tc>
          <w:tcPr>
            <w:tcW w:w="2835" w:type="dxa"/>
          </w:tcPr>
          <w:p w14:paraId="25887081" w14:textId="6373AB74" w:rsidR="33B51CAA" w:rsidRDefault="33B51CAA" w:rsidP="33B51CAA">
            <w:pPr>
              <w:jc w:val="center"/>
            </w:pPr>
            <w:r w:rsidRPr="33B51CAA">
              <w:rPr>
                <w:rFonts w:ascii="Arial" w:eastAsia="Arial" w:hAnsi="Arial" w:cs="Arial"/>
                <w:sz w:val="24"/>
                <w:szCs w:val="24"/>
              </w:rPr>
              <w:t>Interface</w:t>
            </w:r>
          </w:p>
        </w:tc>
        <w:tc>
          <w:tcPr>
            <w:tcW w:w="2835" w:type="dxa"/>
          </w:tcPr>
          <w:p w14:paraId="687BD851" w14:textId="760C0C89" w:rsidR="33B51CAA" w:rsidRDefault="33B51CAA">
            <w:r w:rsidRPr="33B51CAA">
              <w:rPr>
                <w:rFonts w:ascii="Arial" w:eastAsia="Arial" w:hAnsi="Arial" w:cs="Arial"/>
                <w:sz w:val="24"/>
                <w:szCs w:val="24"/>
              </w:rPr>
              <w:t>Interface de interacción para el usuario con todas las funciones habilitadas para su rol dentro de la plataforma web</w:t>
            </w:r>
          </w:p>
        </w:tc>
      </w:tr>
      <w:tr w:rsidR="33B51CAA" w14:paraId="4920526D" w14:textId="77777777" w:rsidTr="33B51CAA">
        <w:tc>
          <w:tcPr>
            <w:tcW w:w="2835" w:type="dxa"/>
          </w:tcPr>
          <w:p w14:paraId="15FB82E7" w14:textId="00A79409" w:rsidR="33B51CAA" w:rsidRDefault="33B51CAA" w:rsidP="33B51CAA">
            <w:pPr>
              <w:jc w:val="center"/>
            </w:pPr>
            <w:r>
              <w:rPr>
                <w:noProof/>
              </w:rPr>
              <w:drawing>
                <wp:inline distT="0" distB="0" distL="0" distR="0" wp14:anchorId="3776C2D8" wp14:editId="5DB9B0C0">
                  <wp:extent cx="1295400" cy="1133475"/>
                  <wp:effectExtent l="0" t="0" r="0" b="0"/>
                  <wp:docPr id="1054228056" name="Imagen 1054228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295400" cy="1133475"/>
                          </a:xfrm>
                          <a:prstGeom prst="rect">
                            <a:avLst/>
                          </a:prstGeom>
                        </pic:spPr>
                      </pic:pic>
                    </a:graphicData>
                  </a:graphic>
                </wp:inline>
              </w:drawing>
            </w:r>
          </w:p>
        </w:tc>
        <w:tc>
          <w:tcPr>
            <w:tcW w:w="2835" w:type="dxa"/>
          </w:tcPr>
          <w:p w14:paraId="509C367C" w14:textId="3C940ED1" w:rsidR="33B51CAA" w:rsidRDefault="33B51CAA" w:rsidP="33B51CAA">
            <w:pPr>
              <w:jc w:val="center"/>
            </w:pPr>
            <w:r w:rsidRPr="33B51CAA">
              <w:rPr>
                <w:rFonts w:ascii="Arial" w:eastAsia="Arial" w:hAnsi="Arial" w:cs="Arial"/>
                <w:sz w:val="24"/>
                <w:szCs w:val="24"/>
              </w:rPr>
              <w:t>Clase controladora</w:t>
            </w:r>
          </w:p>
        </w:tc>
        <w:tc>
          <w:tcPr>
            <w:tcW w:w="2835" w:type="dxa"/>
          </w:tcPr>
          <w:p w14:paraId="33D54621" w14:textId="6D72915F" w:rsidR="33B51CAA" w:rsidRDefault="33B51CAA">
            <w:r w:rsidRPr="33B51CAA">
              <w:rPr>
                <w:rFonts w:ascii="Arial" w:eastAsia="Arial" w:hAnsi="Arial" w:cs="Arial"/>
                <w:sz w:val="24"/>
                <w:szCs w:val="24"/>
              </w:rPr>
              <w:t xml:space="preserve">Clase controladora </w:t>
            </w:r>
            <w:proofErr w:type="spellStart"/>
            <w:r w:rsidRPr="33B51CAA">
              <w:rPr>
                <w:rFonts w:ascii="Arial" w:eastAsia="Arial" w:hAnsi="Arial" w:cs="Arial"/>
                <w:sz w:val="24"/>
                <w:szCs w:val="24"/>
              </w:rPr>
              <w:t>MenuInterno</w:t>
            </w:r>
            <w:proofErr w:type="spellEnd"/>
            <w:r w:rsidRPr="33B51CAA">
              <w:rPr>
                <w:rFonts w:ascii="Arial" w:eastAsia="Arial" w:hAnsi="Arial" w:cs="Arial"/>
                <w:sz w:val="24"/>
                <w:szCs w:val="24"/>
              </w:rPr>
              <w:t xml:space="preserve"> que contiene los métodos y procedimientos para que el usuario pueda utilizar las diversas funcionalidades de la web</w:t>
            </w:r>
          </w:p>
        </w:tc>
      </w:tr>
    </w:tbl>
    <w:p w14:paraId="22D7A219" w14:textId="0A57C649" w:rsidR="00E43785" w:rsidRDefault="00E43785" w:rsidP="33B51CAA">
      <w:pPr>
        <w:spacing w:line="257" w:lineRule="auto"/>
        <w:jc w:val="both"/>
        <w:rPr>
          <w:rFonts w:ascii="Arial" w:eastAsia="Arial" w:hAnsi="Arial" w:cs="Arial"/>
          <w:sz w:val="24"/>
          <w:szCs w:val="24"/>
        </w:rPr>
      </w:pPr>
    </w:p>
    <w:p w14:paraId="645E882E" w14:textId="77777777" w:rsidR="00E43785" w:rsidRDefault="00E43785">
      <w:pPr>
        <w:rPr>
          <w:rFonts w:ascii="Arial" w:eastAsia="Arial" w:hAnsi="Arial" w:cs="Arial"/>
          <w:sz w:val="24"/>
          <w:szCs w:val="24"/>
        </w:rPr>
      </w:pPr>
      <w:r>
        <w:rPr>
          <w:rFonts w:ascii="Arial" w:eastAsia="Arial" w:hAnsi="Arial" w:cs="Arial"/>
          <w:sz w:val="24"/>
          <w:szCs w:val="24"/>
        </w:rPr>
        <w:br w:type="page"/>
      </w:r>
    </w:p>
    <w:p w14:paraId="0D2BD11F" w14:textId="77777777" w:rsidR="00E43785" w:rsidRDefault="00E43785" w:rsidP="33B51CAA">
      <w:pPr>
        <w:spacing w:line="257" w:lineRule="auto"/>
        <w:jc w:val="both"/>
        <w:rPr>
          <w:rFonts w:ascii="Arial" w:eastAsia="Arial" w:hAnsi="Arial" w:cs="Arial"/>
          <w:sz w:val="24"/>
          <w:szCs w:val="24"/>
        </w:rPr>
        <w:sectPr w:rsidR="00E43785">
          <w:headerReference w:type="default" r:id="rId25"/>
          <w:footerReference w:type="default" r:id="rId26"/>
          <w:pgSz w:w="11906" w:h="16838"/>
          <w:pgMar w:top="1417" w:right="1701" w:bottom="1417" w:left="1701" w:header="708" w:footer="708" w:gutter="0"/>
          <w:cols w:space="708"/>
          <w:docGrid w:linePitch="360"/>
        </w:sectPr>
      </w:pPr>
    </w:p>
    <w:p w14:paraId="1D88209C" w14:textId="1658A729" w:rsidR="72490787" w:rsidRDefault="00E43785" w:rsidP="33B51CAA">
      <w:pPr>
        <w:spacing w:line="257" w:lineRule="auto"/>
        <w:jc w:val="both"/>
        <w:rPr>
          <w:rFonts w:ascii="Arial" w:eastAsia="Arial" w:hAnsi="Arial" w:cs="Arial"/>
          <w:sz w:val="24"/>
          <w:szCs w:val="24"/>
        </w:rPr>
      </w:pPr>
      <w:r>
        <w:rPr>
          <w:noProof/>
        </w:rPr>
        <w:lastRenderedPageBreak/>
        <w:drawing>
          <wp:anchor distT="0" distB="0" distL="114300" distR="114300" simplePos="0" relativeHeight="251681792" behindDoc="0" locked="0" layoutInCell="1" allowOverlap="1" wp14:anchorId="20E9919C" wp14:editId="2882BB91">
            <wp:simplePos x="0" y="0"/>
            <wp:positionH relativeFrom="margin">
              <wp:align>center</wp:align>
            </wp:positionH>
            <wp:positionV relativeFrom="paragraph">
              <wp:posOffset>9525</wp:posOffset>
            </wp:positionV>
            <wp:extent cx="9636868" cy="5661660"/>
            <wp:effectExtent l="0" t="0" r="2540" b="0"/>
            <wp:wrapNone/>
            <wp:docPr id="1078046771" name="Imagen 107804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9636868" cy="5661660"/>
                    </a:xfrm>
                    <a:prstGeom prst="rect">
                      <a:avLst/>
                    </a:prstGeom>
                  </pic:spPr>
                </pic:pic>
              </a:graphicData>
            </a:graphic>
            <wp14:sizeRelH relativeFrom="page">
              <wp14:pctWidth>0</wp14:pctWidth>
            </wp14:sizeRelH>
            <wp14:sizeRelV relativeFrom="page">
              <wp14:pctHeight>0</wp14:pctHeight>
            </wp14:sizeRelV>
          </wp:anchor>
        </w:drawing>
      </w:r>
    </w:p>
    <w:p w14:paraId="2162AB06" w14:textId="2F4C1F47" w:rsidR="00E43785" w:rsidRDefault="00E43785" w:rsidP="33B51CAA">
      <w:pPr>
        <w:ind w:left="993"/>
        <w:jc w:val="both"/>
      </w:pPr>
    </w:p>
    <w:p w14:paraId="5F1FCCA0" w14:textId="4F7302A8" w:rsidR="72490787" w:rsidRDefault="00E43785" w:rsidP="00E43785">
      <w:pPr>
        <w:rPr>
          <w:rFonts w:ascii="Arial" w:eastAsia="Arial" w:hAnsi="Arial" w:cs="Arial"/>
          <w:sz w:val="24"/>
          <w:szCs w:val="24"/>
        </w:rPr>
      </w:pPr>
      <w:r>
        <w:br w:type="page"/>
      </w:r>
    </w:p>
    <w:p w14:paraId="04AAF168" w14:textId="77777777" w:rsidR="00E43785" w:rsidRDefault="00E43785" w:rsidP="33B51CAA">
      <w:pPr>
        <w:spacing w:line="257" w:lineRule="auto"/>
        <w:ind w:firstLine="708"/>
        <w:jc w:val="both"/>
        <w:rPr>
          <w:rFonts w:ascii="Arial" w:eastAsia="Arial" w:hAnsi="Arial" w:cs="Arial"/>
          <w:sz w:val="24"/>
          <w:szCs w:val="24"/>
        </w:rPr>
        <w:sectPr w:rsidR="00E43785" w:rsidSect="00E43785">
          <w:pgSz w:w="16838" w:h="11906" w:orient="landscape"/>
          <w:pgMar w:top="1701" w:right="1418" w:bottom="1701" w:left="1418" w:header="709" w:footer="709" w:gutter="0"/>
          <w:cols w:space="708"/>
          <w:docGrid w:linePitch="360"/>
        </w:sectPr>
      </w:pPr>
    </w:p>
    <w:p w14:paraId="01AC572B" w14:textId="7166828B" w:rsidR="33B51CAA" w:rsidRDefault="33B51CAA" w:rsidP="33B51CAA">
      <w:pPr>
        <w:spacing w:line="257" w:lineRule="auto"/>
        <w:ind w:firstLine="708"/>
        <w:jc w:val="both"/>
      </w:pPr>
      <w:r w:rsidRPr="33B51CAA">
        <w:rPr>
          <w:rFonts w:ascii="Arial" w:eastAsia="Arial" w:hAnsi="Arial" w:cs="Arial"/>
          <w:sz w:val="24"/>
          <w:szCs w:val="24"/>
        </w:rPr>
        <w:lastRenderedPageBreak/>
        <w:t>2.1.3.2 Publicación e inscripción de citas</w:t>
      </w:r>
    </w:p>
    <w:p w14:paraId="620E96EF" w14:textId="5904717E" w:rsidR="33B51CAA" w:rsidRDefault="33B51CAA" w:rsidP="33B51CAA">
      <w:pPr>
        <w:spacing w:line="257" w:lineRule="auto"/>
        <w:jc w:val="both"/>
      </w:pPr>
      <w:r w:rsidRPr="33B51CAA">
        <w:rPr>
          <w:rFonts w:ascii="Arial" w:eastAsia="Arial" w:hAnsi="Arial" w:cs="Arial"/>
          <w:sz w:val="24"/>
          <w:szCs w:val="24"/>
        </w:rPr>
        <w:t>Dado que el alumno ya inició sesión dentro de la plataforma web y se encuentra en el menú interno, este podrá acceder a las funcionalidades del proyecto como publicación, verificación e inscripción de citas según su interés.</w:t>
      </w:r>
    </w:p>
    <w:tbl>
      <w:tblPr>
        <w:tblStyle w:val="Tablaconcuadrcula"/>
        <w:tblW w:w="0" w:type="auto"/>
        <w:tblLayout w:type="fixed"/>
        <w:tblLook w:val="04A0" w:firstRow="1" w:lastRow="0" w:firstColumn="1" w:lastColumn="0" w:noHBand="0" w:noVBand="1"/>
      </w:tblPr>
      <w:tblGrid>
        <w:gridCol w:w="2835"/>
        <w:gridCol w:w="2835"/>
        <w:gridCol w:w="2835"/>
      </w:tblGrid>
      <w:tr w:rsidR="33B51CAA" w14:paraId="44DA1A22" w14:textId="77777777" w:rsidTr="33B51CAA">
        <w:tc>
          <w:tcPr>
            <w:tcW w:w="2835" w:type="dxa"/>
          </w:tcPr>
          <w:p w14:paraId="627A5150" w14:textId="03534397" w:rsidR="33B51CAA" w:rsidRDefault="33B51CAA" w:rsidP="33B51CAA">
            <w:pPr>
              <w:jc w:val="center"/>
            </w:pPr>
            <w:r w:rsidRPr="33B51CAA">
              <w:rPr>
                <w:rFonts w:ascii="Arial" w:eastAsia="Arial" w:hAnsi="Arial" w:cs="Arial"/>
                <w:sz w:val="24"/>
                <w:szCs w:val="24"/>
              </w:rPr>
              <w:t>Objeto</w:t>
            </w:r>
          </w:p>
        </w:tc>
        <w:tc>
          <w:tcPr>
            <w:tcW w:w="2835" w:type="dxa"/>
          </w:tcPr>
          <w:p w14:paraId="73686076" w14:textId="49BF573D" w:rsidR="33B51CAA" w:rsidRDefault="33B51CAA" w:rsidP="33B51CAA">
            <w:pPr>
              <w:jc w:val="center"/>
            </w:pPr>
            <w:r w:rsidRPr="33B51CAA">
              <w:rPr>
                <w:rFonts w:ascii="Arial" w:eastAsia="Arial" w:hAnsi="Arial" w:cs="Arial"/>
                <w:sz w:val="24"/>
                <w:szCs w:val="24"/>
              </w:rPr>
              <w:t>Tipo de objeto</w:t>
            </w:r>
          </w:p>
        </w:tc>
        <w:tc>
          <w:tcPr>
            <w:tcW w:w="2835" w:type="dxa"/>
          </w:tcPr>
          <w:p w14:paraId="769635BF" w14:textId="7D40DE92" w:rsidR="33B51CAA" w:rsidRDefault="33B51CAA" w:rsidP="33B51CAA">
            <w:pPr>
              <w:jc w:val="center"/>
            </w:pPr>
            <w:r w:rsidRPr="33B51CAA">
              <w:rPr>
                <w:rFonts w:ascii="Arial" w:eastAsia="Arial" w:hAnsi="Arial" w:cs="Arial"/>
                <w:sz w:val="24"/>
                <w:szCs w:val="24"/>
              </w:rPr>
              <w:t>Descripción</w:t>
            </w:r>
          </w:p>
        </w:tc>
      </w:tr>
      <w:tr w:rsidR="33B51CAA" w14:paraId="0C3C4F24" w14:textId="77777777" w:rsidTr="33B51CAA">
        <w:tc>
          <w:tcPr>
            <w:tcW w:w="2835" w:type="dxa"/>
          </w:tcPr>
          <w:p w14:paraId="0B6A5E83" w14:textId="262413C7" w:rsidR="33B51CAA" w:rsidRDefault="33B51CAA" w:rsidP="33B51CAA">
            <w:pPr>
              <w:jc w:val="center"/>
            </w:pPr>
            <w:r>
              <w:rPr>
                <w:noProof/>
              </w:rPr>
              <w:drawing>
                <wp:inline distT="0" distB="0" distL="0" distR="0" wp14:anchorId="1889FD1E" wp14:editId="0B803380">
                  <wp:extent cx="1047750" cy="1000125"/>
                  <wp:effectExtent l="0" t="0" r="0" b="0"/>
                  <wp:docPr id="582088403" name="Imagen 582088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047750" cy="1000125"/>
                          </a:xfrm>
                          <a:prstGeom prst="rect">
                            <a:avLst/>
                          </a:prstGeom>
                        </pic:spPr>
                      </pic:pic>
                    </a:graphicData>
                  </a:graphic>
                </wp:inline>
              </w:drawing>
            </w:r>
          </w:p>
        </w:tc>
        <w:tc>
          <w:tcPr>
            <w:tcW w:w="2835" w:type="dxa"/>
          </w:tcPr>
          <w:p w14:paraId="5AED2273" w14:textId="4D8382E5" w:rsidR="33B51CAA" w:rsidRDefault="33B51CAA" w:rsidP="33B51CAA">
            <w:pPr>
              <w:jc w:val="center"/>
            </w:pPr>
            <w:r w:rsidRPr="33B51CAA">
              <w:rPr>
                <w:rFonts w:ascii="Arial" w:eastAsia="Arial" w:hAnsi="Arial" w:cs="Arial"/>
                <w:sz w:val="24"/>
                <w:szCs w:val="24"/>
              </w:rPr>
              <w:t>Actor</w:t>
            </w:r>
          </w:p>
        </w:tc>
        <w:tc>
          <w:tcPr>
            <w:tcW w:w="2835" w:type="dxa"/>
          </w:tcPr>
          <w:p w14:paraId="7E8CA091" w14:textId="75438086" w:rsidR="33B51CAA" w:rsidRDefault="33B51CAA">
            <w:r w:rsidRPr="33B51CAA">
              <w:rPr>
                <w:rFonts w:ascii="Arial" w:eastAsia="Arial" w:hAnsi="Arial" w:cs="Arial"/>
                <w:sz w:val="24"/>
                <w:szCs w:val="24"/>
              </w:rPr>
              <w:t>Participantes dentro de la institución iniciar sesión dentro de la plataforma web</w:t>
            </w:r>
          </w:p>
        </w:tc>
      </w:tr>
      <w:tr w:rsidR="33B51CAA" w14:paraId="2B4A9BC8" w14:textId="77777777" w:rsidTr="33B51CAA">
        <w:tc>
          <w:tcPr>
            <w:tcW w:w="2835" w:type="dxa"/>
          </w:tcPr>
          <w:p w14:paraId="3EE1180D" w14:textId="3632D63E" w:rsidR="33B51CAA" w:rsidRDefault="33B51CAA" w:rsidP="33B51CAA">
            <w:pPr>
              <w:jc w:val="center"/>
            </w:pPr>
            <w:r>
              <w:rPr>
                <w:noProof/>
              </w:rPr>
              <w:drawing>
                <wp:inline distT="0" distB="0" distL="0" distR="0" wp14:anchorId="22514CBC" wp14:editId="4EB4D05F">
                  <wp:extent cx="1162050" cy="895350"/>
                  <wp:effectExtent l="0" t="0" r="0" b="0"/>
                  <wp:docPr id="1848309362" name="Imagen 184830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162050" cy="895350"/>
                          </a:xfrm>
                          <a:prstGeom prst="rect">
                            <a:avLst/>
                          </a:prstGeom>
                        </pic:spPr>
                      </pic:pic>
                    </a:graphicData>
                  </a:graphic>
                </wp:inline>
              </w:drawing>
            </w:r>
          </w:p>
        </w:tc>
        <w:tc>
          <w:tcPr>
            <w:tcW w:w="2835" w:type="dxa"/>
          </w:tcPr>
          <w:p w14:paraId="7F7CACC5" w14:textId="40BECF6F" w:rsidR="33B51CAA" w:rsidRDefault="33B51CAA" w:rsidP="33B51CAA">
            <w:pPr>
              <w:jc w:val="center"/>
            </w:pPr>
            <w:r w:rsidRPr="33B51CAA">
              <w:rPr>
                <w:rFonts w:ascii="Arial" w:eastAsia="Arial" w:hAnsi="Arial" w:cs="Arial"/>
                <w:sz w:val="24"/>
                <w:szCs w:val="24"/>
              </w:rPr>
              <w:t>Interface</w:t>
            </w:r>
          </w:p>
        </w:tc>
        <w:tc>
          <w:tcPr>
            <w:tcW w:w="2835" w:type="dxa"/>
          </w:tcPr>
          <w:p w14:paraId="272D6D9D" w14:textId="1F737FCF" w:rsidR="33B51CAA" w:rsidRDefault="33B51CAA">
            <w:r w:rsidRPr="33B51CAA">
              <w:rPr>
                <w:rFonts w:ascii="Arial" w:eastAsia="Arial" w:hAnsi="Arial" w:cs="Arial"/>
                <w:sz w:val="24"/>
                <w:szCs w:val="24"/>
              </w:rPr>
              <w:t xml:space="preserve">Pantalla de menú interno después de haberse </w:t>
            </w:r>
            <w:proofErr w:type="spellStart"/>
            <w:r w:rsidRPr="33B51CAA">
              <w:rPr>
                <w:rFonts w:ascii="Arial" w:eastAsia="Arial" w:hAnsi="Arial" w:cs="Arial"/>
                <w:sz w:val="24"/>
                <w:szCs w:val="24"/>
              </w:rPr>
              <w:t>logueado</w:t>
            </w:r>
            <w:proofErr w:type="spellEnd"/>
          </w:p>
        </w:tc>
      </w:tr>
      <w:tr w:rsidR="33B51CAA" w14:paraId="0FAA6152" w14:textId="77777777" w:rsidTr="33B51CAA">
        <w:tc>
          <w:tcPr>
            <w:tcW w:w="2835" w:type="dxa"/>
          </w:tcPr>
          <w:p w14:paraId="71A9BF6D" w14:textId="4FE189F5" w:rsidR="33B51CAA" w:rsidRDefault="33B51CAA" w:rsidP="33B51CAA">
            <w:pPr>
              <w:jc w:val="center"/>
            </w:pPr>
            <w:r>
              <w:rPr>
                <w:noProof/>
              </w:rPr>
              <w:drawing>
                <wp:inline distT="0" distB="0" distL="0" distR="0" wp14:anchorId="741DEC07" wp14:editId="4B165FE5">
                  <wp:extent cx="1009650" cy="819150"/>
                  <wp:effectExtent l="0" t="0" r="0" b="0"/>
                  <wp:docPr id="813148032" name="Imagen 81314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009650" cy="819150"/>
                          </a:xfrm>
                          <a:prstGeom prst="rect">
                            <a:avLst/>
                          </a:prstGeom>
                        </pic:spPr>
                      </pic:pic>
                    </a:graphicData>
                  </a:graphic>
                </wp:inline>
              </w:drawing>
            </w:r>
          </w:p>
        </w:tc>
        <w:tc>
          <w:tcPr>
            <w:tcW w:w="2835" w:type="dxa"/>
          </w:tcPr>
          <w:p w14:paraId="6700F6FB" w14:textId="36D769F7" w:rsidR="33B51CAA" w:rsidRDefault="33B51CAA" w:rsidP="33B51CAA">
            <w:pPr>
              <w:jc w:val="center"/>
            </w:pPr>
            <w:r w:rsidRPr="33B51CAA">
              <w:rPr>
                <w:rFonts w:ascii="Arial" w:eastAsia="Arial" w:hAnsi="Arial" w:cs="Arial"/>
                <w:sz w:val="24"/>
                <w:szCs w:val="24"/>
              </w:rPr>
              <w:t>Clase controladora</w:t>
            </w:r>
          </w:p>
        </w:tc>
        <w:tc>
          <w:tcPr>
            <w:tcW w:w="2835" w:type="dxa"/>
          </w:tcPr>
          <w:p w14:paraId="7E3C9E72" w14:textId="2F6697E8" w:rsidR="33B51CAA" w:rsidRDefault="33B51CAA">
            <w:r w:rsidRPr="33B51CAA">
              <w:rPr>
                <w:rFonts w:ascii="Arial" w:eastAsia="Arial" w:hAnsi="Arial" w:cs="Arial"/>
                <w:sz w:val="24"/>
                <w:szCs w:val="24"/>
              </w:rPr>
              <w:t xml:space="preserve">Clase controladora </w:t>
            </w:r>
            <w:proofErr w:type="spellStart"/>
            <w:r w:rsidRPr="33B51CAA">
              <w:rPr>
                <w:rFonts w:ascii="Arial" w:eastAsia="Arial" w:hAnsi="Arial" w:cs="Arial"/>
                <w:sz w:val="24"/>
                <w:szCs w:val="24"/>
              </w:rPr>
              <w:t>MenuInterno</w:t>
            </w:r>
            <w:proofErr w:type="spellEnd"/>
            <w:r w:rsidRPr="33B51CAA">
              <w:rPr>
                <w:rFonts w:ascii="Arial" w:eastAsia="Arial" w:hAnsi="Arial" w:cs="Arial"/>
                <w:sz w:val="24"/>
                <w:szCs w:val="24"/>
              </w:rPr>
              <w:t xml:space="preserve"> que contiene los métodos y procedimientos para visualizar toda la información mostrada en la web después de haberse </w:t>
            </w:r>
            <w:proofErr w:type="spellStart"/>
            <w:r w:rsidRPr="33B51CAA">
              <w:rPr>
                <w:rFonts w:ascii="Arial" w:eastAsia="Arial" w:hAnsi="Arial" w:cs="Arial"/>
                <w:sz w:val="24"/>
                <w:szCs w:val="24"/>
              </w:rPr>
              <w:t>loguead</w:t>
            </w:r>
            <w:proofErr w:type="spellEnd"/>
          </w:p>
        </w:tc>
      </w:tr>
      <w:tr w:rsidR="33B51CAA" w14:paraId="35D47122" w14:textId="77777777" w:rsidTr="33B51CAA">
        <w:tc>
          <w:tcPr>
            <w:tcW w:w="2835" w:type="dxa"/>
          </w:tcPr>
          <w:p w14:paraId="24E8DA2B" w14:textId="19A577C3" w:rsidR="33B51CAA" w:rsidRDefault="33B51CAA" w:rsidP="33B51CAA">
            <w:pPr>
              <w:jc w:val="center"/>
            </w:pPr>
            <w:r>
              <w:rPr>
                <w:noProof/>
              </w:rPr>
              <w:drawing>
                <wp:inline distT="0" distB="0" distL="0" distR="0" wp14:anchorId="72A81D8C" wp14:editId="6FCF79D3">
                  <wp:extent cx="1009650" cy="819150"/>
                  <wp:effectExtent l="0" t="0" r="0" b="0"/>
                  <wp:docPr id="52893853" name="Imagen 52893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009650" cy="819150"/>
                          </a:xfrm>
                          <a:prstGeom prst="rect">
                            <a:avLst/>
                          </a:prstGeom>
                        </pic:spPr>
                      </pic:pic>
                    </a:graphicData>
                  </a:graphic>
                </wp:inline>
              </w:drawing>
            </w:r>
          </w:p>
        </w:tc>
        <w:tc>
          <w:tcPr>
            <w:tcW w:w="2835" w:type="dxa"/>
          </w:tcPr>
          <w:p w14:paraId="3783A302" w14:textId="531E3302" w:rsidR="33B51CAA" w:rsidRDefault="33B51CAA" w:rsidP="33B51CAA">
            <w:pPr>
              <w:jc w:val="center"/>
            </w:pPr>
            <w:r w:rsidRPr="33B51CAA">
              <w:rPr>
                <w:rFonts w:ascii="Arial" w:eastAsia="Arial" w:hAnsi="Arial" w:cs="Arial"/>
                <w:sz w:val="24"/>
                <w:szCs w:val="24"/>
              </w:rPr>
              <w:t>Interface</w:t>
            </w:r>
          </w:p>
        </w:tc>
        <w:tc>
          <w:tcPr>
            <w:tcW w:w="2835" w:type="dxa"/>
          </w:tcPr>
          <w:p w14:paraId="5B95E463" w14:textId="568D412D" w:rsidR="33B51CAA" w:rsidRDefault="33B51CAA">
            <w:r w:rsidRPr="33B51CAA">
              <w:rPr>
                <w:rFonts w:ascii="Arial" w:eastAsia="Arial" w:hAnsi="Arial" w:cs="Arial"/>
                <w:sz w:val="24"/>
                <w:szCs w:val="24"/>
              </w:rPr>
              <w:t>Formulario para buscar áreas académicas</w:t>
            </w:r>
          </w:p>
        </w:tc>
      </w:tr>
      <w:tr w:rsidR="33B51CAA" w14:paraId="5D304CCE" w14:textId="77777777" w:rsidTr="33B51CAA">
        <w:tc>
          <w:tcPr>
            <w:tcW w:w="2835" w:type="dxa"/>
          </w:tcPr>
          <w:p w14:paraId="7585D063" w14:textId="6911F906" w:rsidR="33B51CAA" w:rsidRDefault="33B51CAA" w:rsidP="33B51CAA">
            <w:pPr>
              <w:jc w:val="center"/>
            </w:pPr>
            <w:r>
              <w:rPr>
                <w:noProof/>
              </w:rPr>
              <w:drawing>
                <wp:inline distT="0" distB="0" distL="0" distR="0" wp14:anchorId="7352FBE6" wp14:editId="5AFA1335">
                  <wp:extent cx="1238250" cy="819150"/>
                  <wp:effectExtent l="0" t="0" r="0" b="0"/>
                  <wp:docPr id="501644564" name="Imagen 50164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238250" cy="819150"/>
                          </a:xfrm>
                          <a:prstGeom prst="rect">
                            <a:avLst/>
                          </a:prstGeom>
                        </pic:spPr>
                      </pic:pic>
                    </a:graphicData>
                  </a:graphic>
                </wp:inline>
              </w:drawing>
            </w:r>
          </w:p>
        </w:tc>
        <w:tc>
          <w:tcPr>
            <w:tcW w:w="2835" w:type="dxa"/>
          </w:tcPr>
          <w:p w14:paraId="14A45517" w14:textId="71381C8C" w:rsidR="33B51CAA" w:rsidRDefault="33B51CAA" w:rsidP="33B51CAA">
            <w:pPr>
              <w:jc w:val="center"/>
            </w:pPr>
            <w:r w:rsidRPr="33B51CAA">
              <w:rPr>
                <w:rFonts w:ascii="Arial" w:eastAsia="Arial" w:hAnsi="Arial" w:cs="Arial"/>
                <w:sz w:val="24"/>
                <w:szCs w:val="24"/>
              </w:rPr>
              <w:t>Clase controladora</w:t>
            </w:r>
          </w:p>
        </w:tc>
        <w:tc>
          <w:tcPr>
            <w:tcW w:w="2835" w:type="dxa"/>
          </w:tcPr>
          <w:p w14:paraId="57D32B9C" w14:textId="172E6E83" w:rsidR="33B51CAA" w:rsidRDefault="33B51CAA">
            <w:r w:rsidRPr="33B51CAA">
              <w:rPr>
                <w:rFonts w:ascii="Arial" w:eastAsia="Arial" w:hAnsi="Arial" w:cs="Arial"/>
                <w:sz w:val="24"/>
                <w:szCs w:val="24"/>
              </w:rPr>
              <w:t>Clase controladora Áreas que contiene los métodos y procedimientos para poder encontrar las distintas áreas registradas</w:t>
            </w:r>
          </w:p>
        </w:tc>
      </w:tr>
      <w:tr w:rsidR="33B51CAA" w14:paraId="736B9A37" w14:textId="77777777" w:rsidTr="33B51CAA">
        <w:tc>
          <w:tcPr>
            <w:tcW w:w="2835" w:type="dxa"/>
          </w:tcPr>
          <w:p w14:paraId="1F2FB53B" w14:textId="5243E2D7" w:rsidR="33B51CAA" w:rsidRDefault="33B51CAA" w:rsidP="33B51CAA">
            <w:pPr>
              <w:jc w:val="center"/>
            </w:pPr>
            <w:r>
              <w:rPr>
                <w:noProof/>
              </w:rPr>
              <w:drawing>
                <wp:inline distT="0" distB="0" distL="0" distR="0" wp14:anchorId="3B99EF61" wp14:editId="4CDF8012">
                  <wp:extent cx="971550" cy="866775"/>
                  <wp:effectExtent l="0" t="0" r="0" b="0"/>
                  <wp:docPr id="111603826" name="Imagen 11160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971550" cy="866775"/>
                          </a:xfrm>
                          <a:prstGeom prst="rect">
                            <a:avLst/>
                          </a:prstGeom>
                        </pic:spPr>
                      </pic:pic>
                    </a:graphicData>
                  </a:graphic>
                </wp:inline>
              </w:drawing>
            </w:r>
          </w:p>
        </w:tc>
        <w:tc>
          <w:tcPr>
            <w:tcW w:w="2835" w:type="dxa"/>
          </w:tcPr>
          <w:p w14:paraId="05D6A17C" w14:textId="7FEE143A" w:rsidR="33B51CAA" w:rsidRDefault="33B51CAA" w:rsidP="33B51CAA">
            <w:pPr>
              <w:jc w:val="center"/>
            </w:pPr>
            <w:r w:rsidRPr="33B51CAA">
              <w:rPr>
                <w:rFonts w:ascii="Arial" w:eastAsia="Arial" w:hAnsi="Arial" w:cs="Arial"/>
                <w:sz w:val="24"/>
                <w:szCs w:val="24"/>
              </w:rPr>
              <w:t>Clase entidad</w:t>
            </w:r>
          </w:p>
        </w:tc>
        <w:tc>
          <w:tcPr>
            <w:tcW w:w="2835" w:type="dxa"/>
          </w:tcPr>
          <w:p w14:paraId="13F84F21" w14:textId="1A730FC3" w:rsidR="33B51CAA" w:rsidRDefault="33B51CAA">
            <w:r w:rsidRPr="33B51CAA">
              <w:rPr>
                <w:rFonts w:ascii="Arial" w:eastAsia="Arial" w:hAnsi="Arial" w:cs="Arial"/>
                <w:sz w:val="24"/>
                <w:szCs w:val="24"/>
              </w:rPr>
              <w:t>Clase entidad donde se establece los métodos y funciones necesarias para realizar un CRUD a la base de datos seleccionada</w:t>
            </w:r>
          </w:p>
        </w:tc>
      </w:tr>
      <w:tr w:rsidR="33B51CAA" w14:paraId="668CB291" w14:textId="77777777" w:rsidTr="33B51CAA">
        <w:tc>
          <w:tcPr>
            <w:tcW w:w="2835" w:type="dxa"/>
          </w:tcPr>
          <w:p w14:paraId="1F763AFE" w14:textId="3BDDF858" w:rsidR="33B51CAA" w:rsidRDefault="33B51CAA" w:rsidP="33B51CAA">
            <w:pPr>
              <w:jc w:val="center"/>
            </w:pPr>
            <w:r>
              <w:rPr>
                <w:noProof/>
              </w:rPr>
              <w:drawing>
                <wp:inline distT="0" distB="0" distL="0" distR="0" wp14:anchorId="456B6A9D" wp14:editId="38A5458D">
                  <wp:extent cx="1190625" cy="819150"/>
                  <wp:effectExtent l="0" t="0" r="0" b="0"/>
                  <wp:docPr id="189927975" name="Imagen 18992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190625" cy="819150"/>
                          </a:xfrm>
                          <a:prstGeom prst="rect">
                            <a:avLst/>
                          </a:prstGeom>
                        </pic:spPr>
                      </pic:pic>
                    </a:graphicData>
                  </a:graphic>
                </wp:inline>
              </w:drawing>
            </w:r>
          </w:p>
        </w:tc>
        <w:tc>
          <w:tcPr>
            <w:tcW w:w="2835" w:type="dxa"/>
          </w:tcPr>
          <w:p w14:paraId="5598B6D9" w14:textId="7C1795C5" w:rsidR="33B51CAA" w:rsidRDefault="33B51CAA" w:rsidP="33B51CAA">
            <w:pPr>
              <w:jc w:val="center"/>
            </w:pPr>
            <w:r w:rsidRPr="33B51CAA">
              <w:rPr>
                <w:rFonts w:ascii="Arial" w:eastAsia="Arial" w:hAnsi="Arial" w:cs="Arial"/>
                <w:sz w:val="24"/>
                <w:szCs w:val="24"/>
              </w:rPr>
              <w:t>Interface</w:t>
            </w:r>
          </w:p>
        </w:tc>
        <w:tc>
          <w:tcPr>
            <w:tcW w:w="2835" w:type="dxa"/>
          </w:tcPr>
          <w:p w14:paraId="4822B2F1" w14:textId="52ADE8CA" w:rsidR="33B51CAA" w:rsidRDefault="33B51CAA">
            <w:r w:rsidRPr="33B51CAA">
              <w:rPr>
                <w:rFonts w:ascii="Arial" w:eastAsia="Arial" w:hAnsi="Arial" w:cs="Arial"/>
                <w:sz w:val="24"/>
                <w:szCs w:val="24"/>
              </w:rPr>
              <w:t>Interface de para seleccionar un curso después de haber seleccionado un área</w:t>
            </w:r>
          </w:p>
          <w:p w14:paraId="0F934962" w14:textId="706496CB" w:rsidR="33B51CAA" w:rsidRDefault="33B51CAA">
            <w:r w:rsidRPr="33B51CAA">
              <w:rPr>
                <w:rFonts w:ascii="Arial" w:eastAsia="Arial" w:hAnsi="Arial" w:cs="Arial"/>
                <w:sz w:val="24"/>
                <w:szCs w:val="24"/>
              </w:rPr>
              <w:t xml:space="preserve"> </w:t>
            </w:r>
          </w:p>
        </w:tc>
      </w:tr>
      <w:tr w:rsidR="33B51CAA" w14:paraId="791FC7D9" w14:textId="77777777" w:rsidTr="33B51CAA">
        <w:tc>
          <w:tcPr>
            <w:tcW w:w="2835" w:type="dxa"/>
          </w:tcPr>
          <w:p w14:paraId="67AFD1A1" w14:textId="08E8B4CE" w:rsidR="33B51CAA" w:rsidRDefault="33B51CAA" w:rsidP="33B51CAA">
            <w:pPr>
              <w:jc w:val="center"/>
            </w:pPr>
            <w:r>
              <w:rPr>
                <w:noProof/>
              </w:rPr>
              <w:lastRenderedPageBreak/>
              <w:drawing>
                <wp:inline distT="0" distB="0" distL="0" distR="0" wp14:anchorId="54369FAF" wp14:editId="6242724E">
                  <wp:extent cx="1238250" cy="742950"/>
                  <wp:effectExtent l="0" t="0" r="0" b="0"/>
                  <wp:docPr id="1013806509" name="Imagen 101380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238250" cy="742950"/>
                          </a:xfrm>
                          <a:prstGeom prst="rect">
                            <a:avLst/>
                          </a:prstGeom>
                        </pic:spPr>
                      </pic:pic>
                    </a:graphicData>
                  </a:graphic>
                </wp:inline>
              </w:drawing>
            </w:r>
          </w:p>
        </w:tc>
        <w:tc>
          <w:tcPr>
            <w:tcW w:w="2835" w:type="dxa"/>
          </w:tcPr>
          <w:p w14:paraId="462D5FAE" w14:textId="1362840C" w:rsidR="33B51CAA" w:rsidRDefault="33B51CAA" w:rsidP="33B51CAA">
            <w:pPr>
              <w:jc w:val="center"/>
            </w:pPr>
            <w:r w:rsidRPr="33B51CAA">
              <w:rPr>
                <w:rFonts w:ascii="Arial" w:eastAsia="Arial" w:hAnsi="Arial" w:cs="Arial"/>
                <w:sz w:val="24"/>
                <w:szCs w:val="24"/>
              </w:rPr>
              <w:t>Interface</w:t>
            </w:r>
          </w:p>
        </w:tc>
        <w:tc>
          <w:tcPr>
            <w:tcW w:w="2835" w:type="dxa"/>
          </w:tcPr>
          <w:p w14:paraId="79D5E28E" w14:textId="7A0E8E56" w:rsidR="33B51CAA" w:rsidRDefault="33B51CAA">
            <w:r w:rsidRPr="33B51CAA">
              <w:rPr>
                <w:rFonts w:ascii="Arial" w:eastAsia="Arial" w:hAnsi="Arial" w:cs="Arial"/>
                <w:sz w:val="24"/>
                <w:szCs w:val="24"/>
              </w:rPr>
              <w:t>Interface de para buscar un curso después de haber seleccionado un área</w:t>
            </w:r>
          </w:p>
        </w:tc>
      </w:tr>
      <w:tr w:rsidR="33B51CAA" w14:paraId="3F5E7342" w14:textId="77777777" w:rsidTr="33B51CAA">
        <w:tc>
          <w:tcPr>
            <w:tcW w:w="2835" w:type="dxa"/>
          </w:tcPr>
          <w:p w14:paraId="3EC02AD0" w14:textId="00C0C8FB" w:rsidR="33B51CAA" w:rsidRDefault="33B51CAA" w:rsidP="33B51CAA">
            <w:pPr>
              <w:jc w:val="center"/>
            </w:pPr>
            <w:r>
              <w:rPr>
                <w:noProof/>
              </w:rPr>
              <w:drawing>
                <wp:inline distT="0" distB="0" distL="0" distR="0" wp14:anchorId="1BF4248E" wp14:editId="1CB8D136">
                  <wp:extent cx="1190625" cy="885825"/>
                  <wp:effectExtent l="0" t="0" r="0" b="0"/>
                  <wp:docPr id="300387845" name="Imagen 30038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190625" cy="885825"/>
                          </a:xfrm>
                          <a:prstGeom prst="rect">
                            <a:avLst/>
                          </a:prstGeom>
                        </pic:spPr>
                      </pic:pic>
                    </a:graphicData>
                  </a:graphic>
                </wp:inline>
              </w:drawing>
            </w:r>
          </w:p>
        </w:tc>
        <w:tc>
          <w:tcPr>
            <w:tcW w:w="2835" w:type="dxa"/>
          </w:tcPr>
          <w:p w14:paraId="126B77E4" w14:textId="63953DA6" w:rsidR="33B51CAA" w:rsidRDefault="33B51CAA" w:rsidP="33B51CAA">
            <w:pPr>
              <w:jc w:val="center"/>
            </w:pPr>
            <w:r w:rsidRPr="33B51CAA">
              <w:rPr>
                <w:rFonts w:ascii="Arial" w:eastAsia="Arial" w:hAnsi="Arial" w:cs="Arial"/>
                <w:sz w:val="24"/>
                <w:szCs w:val="24"/>
              </w:rPr>
              <w:t>Clase controladora</w:t>
            </w:r>
          </w:p>
        </w:tc>
        <w:tc>
          <w:tcPr>
            <w:tcW w:w="2835" w:type="dxa"/>
          </w:tcPr>
          <w:p w14:paraId="58F7416C" w14:textId="0664D599" w:rsidR="33B51CAA" w:rsidRDefault="33B51CAA">
            <w:r w:rsidRPr="33B51CAA">
              <w:rPr>
                <w:rFonts w:ascii="Arial" w:eastAsia="Arial" w:hAnsi="Arial" w:cs="Arial"/>
                <w:sz w:val="24"/>
                <w:szCs w:val="24"/>
              </w:rPr>
              <w:t>Clase controladora Cursos que contiene los métodos y procedimientos para poder encontrar los distintos cursos registrados</w:t>
            </w:r>
          </w:p>
        </w:tc>
      </w:tr>
      <w:tr w:rsidR="33B51CAA" w14:paraId="62B6D84A" w14:textId="77777777" w:rsidTr="33B51CAA">
        <w:tc>
          <w:tcPr>
            <w:tcW w:w="2835" w:type="dxa"/>
          </w:tcPr>
          <w:p w14:paraId="135D9199" w14:textId="60B620D7" w:rsidR="33B51CAA" w:rsidRDefault="33B51CAA" w:rsidP="33B51CAA">
            <w:pPr>
              <w:jc w:val="center"/>
            </w:pPr>
            <w:r>
              <w:rPr>
                <w:noProof/>
              </w:rPr>
              <w:drawing>
                <wp:inline distT="0" distB="0" distL="0" distR="0" wp14:anchorId="24F957B8" wp14:editId="70B99D8D">
                  <wp:extent cx="885825" cy="914400"/>
                  <wp:effectExtent l="0" t="0" r="0" b="0"/>
                  <wp:docPr id="1756994736" name="Imagen 175699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885825" cy="914400"/>
                          </a:xfrm>
                          <a:prstGeom prst="rect">
                            <a:avLst/>
                          </a:prstGeom>
                        </pic:spPr>
                      </pic:pic>
                    </a:graphicData>
                  </a:graphic>
                </wp:inline>
              </w:drawing>
            </w:r>
          </w:p>
        </w:tc>
        <w:tc>
          <w:tcPr>
            <w:tcW w:w="2835" w:type="dxa"/>
          </w:tcPr>
          <w:p w14:paraId="700A9B98" w14:textId="22201890" w:rsidR="33B51CAA" w:rsidRDefault="33B51CAA" w:rsidP="33B51CAA">
            <w:pPr>
              <w:jc w:val="center"/>
            </w:pPr>
            <w:r w:rsidRPr="33B51CAA">
              <w:rPr>
                <w:rFonts w:ascii="Arial" w:eastAsia="Arial" w:hAnsi="Arial" w:cs="Arial"/>
                <w:sz w:val="24"/>
                <w:szCs w:val="24"/>
              </w:rPr>
              <w:t>Clase entidad</w:t>
            </w:r>
          </w:p>
        </w:tc>
        <w:tc>
          <w:tcPr>
            <w:tcW w:w="2835" w:type="dxa"/>
          </w:tcPr>
          <w:p w14:paraId="7347BFBF" w14:textId="6AA0F5BC" w:rsidR="33B51CAA" w:rsidRDefault="33B51CAA">
            <w:r w:rsidRPr="33B51CAA">
              <w:rPr>
                <w:rFonts w:ascii="Arial" w:eastAsia="Arial" w:hAnsi="Arial" w:cs="Arial"/>
                <w:sz w:val="24"/>
                <w:szCs w:val="24"/>
              </w:rPr>
              <w:t>Clase entidad donde se establece los métodos y funciones necesarias para realizar un CRUD a la base de datos seleccionada</w:t>
            </w:r>
          </w:p>
        </w:tc>
      </w:tr>
      <w:tr w:rsidR="33B51CAA" w14:paraId="2811C1EC" w14:textId="77777777" w:rsidTr="33B51CAA">
        <w:tc>
          <w:tcPr>
            <w:tcW w:w="2835" w:type="dxa"/>
          </w:tcPr>
          <w:p w14:paraId="58813D93" w14:textId="3C467CAA" w:rsidR="33B51CAA" w:rsidRDefault="33B51CAA" w:rsidP="33B51CAA">
            <w:pPr>
              <w:jc w:val="center"/>
            </w:pPr>
            <w:r>
              <w:rPr>
                <w:noProof/>
              </w:rPr>
              <w:drawing>
                <wp:inline distT="0" distB="0" distL="0" distR="0" wp14:anchorId="02B19777" wp14:editId="057A8E48">
                  <wp:extent cx="1247775" cy="828675"/>
                  <wp:effectExtent l="0" t="0" r="0" b="0"/>
                  <wp:docPr id="1738323833" name="Imagen 173832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1247775" cy="828675"/>
                          </a:xfrm>
                          <a:prstGeom prst="rect">
                            <a:avLst/>
                          </a:prstGeom>
                        </pic:spPr>
                      </pic:pic>
                    </a:graphicData>
                  </a:graphic>
                </wp:inline>
              </w:drawing>
            </w:r>
          </w:p>
        </w:tc>
        <w:tc>
          <w:tcPr>
            <w:tcW w:w="2835" w:type="dxa"/>
          </w:tcPr>
          <w:p w14:paraId="144F4FB3" w14:textId="2758B83C" w:rsidR="33B51CAA" w:rsidRDefault="33B51CAA" w:rsidP="33B51CAA">
            <w:pPr>
              <w:jc w:val="center"/>
            </w:pPr>
            <w:r w:rsidRPr="33B51CAA">
              <w:rPr>
                <w:rFonts w:ascii="Arial" w:eastAsia="Arial" w:hAnsi="Arial" w:cs="Arial"/>
                <w:sz w:val="24"/>
                <w:szCs w:val="24"/>
              </w:rPr>
              <w:t>Interface</w:t>
            </w:r>
          </w:p>
        </w:tc>
        <w:tc>
          <w:tcPr>
            <w:tcW w:w="2835" w:type="dxa"/>
          </w:tcPr>
          <w:p w14:paraId="30CCC034" w14:textId="27E0FE65" w:rsidR="33B51CAA" w:rsidRDefault="33B51CAA">
            <w:r w:rsidRPr="33B51CAA">
              <w:rPr>
                <w:rFonts w:ascii="Arial" w:eastAsia="Arial" w:hAnsi="Arial" w:cs="Arial"/>
                <w:sz w:val="24"/>
                <w:szCs w:val="24"/>
              </w:rPr>
              <w:t>Interface de para seleccionar una cita después de haber seleccionado un curso</w:t>
            </w:r>
          </w:p>
        </w:tc>
      </w:tr>
      <w:tr w:rsidR="33B51CAA" w14:paraId="21E071D7" w14:textId="77777777" w:rsidTr="33B51CAA">
        <w:tc>
          <w:tcPr>
            <w:tcW w:w="2835" w:type="dxa"/>
          </w:tcPr>
          <w:p w14:paraId="67E60433" w14:textId="69159DD7" w:rsidR="33B51CAA" w:rsidRDefault="33B51CAA" w:rsidP="33B51CAA">
            <w:pPr>
              <w:jc w:val="center"/>
            </w:pPr>
            <w:r>
              <w:rPr>
                <w:noProof/>
              </w:rPr>
              <w:drawing>
                <wp:inline distT="0" distB="0" distL="0" distR="0" wp14:anchorId="3B4B0D11" wp14:editId="376DB647">
                  <wp:extent cx="1104900" cy="781050"/>
                  <wp:effectExtent l="0" t="0" r="0" b="0"/>
                  <wp:docPr id="207490215" name="Imagen 20749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104900" cy="781050"/>
                          </a:xfrm>
                          <a:prstGeom prst="rect">
                            <a:avLst/>
                          </a:prstGeom>
                        </pic:spPr>
                      </pic:pic>
                    </a:graphicData>
                  </a:graphic>
                </wp:inline>
              </w:drawing>
            </w:r>
          </w:p>
        </w:tc>
        <w:tc>
          <w:tcPr>
            <w:tcW w:w="2835" w:type="dxa"/>
          </w:tcPr>
          <w:p w14:paraId="173534BD" w14:textId="38FB6A5D" w:rsidR="33B51CAA" w:rsidRDefault="33B51CAA" w:rsidP="33B51CAA">
            <w:pPr>
              <w:jc w:val="center"/>
            </w:pPr>
            <w:r w:rsidRPr="33B51CAA">
              <w:rPr>
                <w:rFonts w:ascii="Arial" w:eastAsia="Arial" w:hAnsi="Arial" w:cs="Arial"/>
                <w:sz w:val="24"/>
                <w:szCs w:val="24"/>
              </w:rPr>
              <w:t>Interface</w:t>
            </w:r>
          </w:p>
        </w:tc>
        <w:tc>
          <w:tcPr>
            <w:tcW w:w="2835" w:type="dxa"/>
          </w:tcPr>
          <w:p w14:paraId="16E5992E" w14:textId="5D6A3DA1" w:rsidR="33B51CAA" w:rsidRDefault="33B51CAA">
            <w:r w:rsidRPr="33B51CAA">
              <w:rPr>
                <w:rFonts w:ascii="Arial" w:eastAsia="Arial" w:hAnsi="Arial" w:cs="Arial"/>
                <w:sz w:val="24"/>
                <w:szCs w:val="24"/>
              </w:rPr>
              <w:t>Interface de para buscar una cita después de haber seleccionado un curso</w:t>
            </w:r>
          </w:p>
        </w:tc>
      </w:tr>
      <w:tr w:rsidR="33B51CAA" w14:paraId="588B80A3" w14:textId="77777777" w:rsidTr="33B51CAA">
        <w:tc>
          <w:tcPr>
            <w:tcW w:w="2835" w:type="dxa"/>
          </w:tcPr>
          <w:p w14:paraId="0FEF68C8" w14:textId="11995C0D" w:rsidR="33B51CAA" w:rsidRDefault="33B51CAA" w:rsidP="33B51CAA">
            <w:pPr>
              <w:jc w:val="center"/>
            </w:pPr>
            <w:r>
              <w:rPr>
                <w:noProof/>
              </w:rPr>
              <w:drawing>
                <wp:inline distT="0" distB="0" distL="0" distR="0" wp14:anchorId="1BFF0610" wp14:editId="1B8720B5">
                  <wp:extent cx="1085850" cy="771525"/>
                  <wp:effectExtent l="0" t="0" r="0" b="0"/>
                  <wp:docPr id="945529812" name="Imagen 94552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085850" cy="771525"/>
                          </a:xfrm>
                          <a:prstGeom prst="rect">
                            <a:avLst/>
                          </a:prstGeom>
                        </pic:spPr>
                      </pic:pic>
                    </a:graphicData>
                  </a:graphic>
                </wp:inline>
              </w:drawing>
            </w:r>
          </w:p>
        </w:tc>
        <w:tc>
          <w:tcPr>
            <w:tcW w:w="2835" w:type="dxa"/>
          </w:tcPr>
          <w:p w14:paraId="19D58546" w14:textId="210CB7CC" w:rsidR="33B51CAA" w:rsidRDefault="33B51CAA" w:rsidP="33B51CAA">
            <w:pPr>
              <w:jc w:val="center"/>
            </w:pPr>
            <w:r w:rsidRPr="33B51CAA">
              <w:rPr>
                <w:rFonts w:ascii="Arial" w:eastAsia="Arial" w:hAnsi="Arial" w:cs="Arial"/>
                <w:sz w:val="24"/>
                <w:szCs w:val="24"/>
              </w:rPr>
              <w:t>Interface</w:t>
            </w:r>
          </w:p>
        </w:tc>
        <w:tc>
          <w:tcPr>
            <w:tcW w:w="2835" w:type="dxa"/>
          </w:tcPr>
          <w:p w14:paraId="2976AF19" w14:textId="56211681" w:rsidR="33B51CAA" w:rsidRDefault="33B51CAA">
            <w:r w:rsidRPr="33B51CAA">
              <w:rPr>
                <w:rFonts w:ascii="Arial" w:eastAsia="Arial" w:hAnsi="Arial" w:cs="Arial"/>
                <w:sz w:val="24"/>
                <w:szCs w:val="24"/>
              </w:rPr>
              <w:t>Interface de para registrar una cita después de haber seleccionado un curso</w:t>
            </w:r>
          </w:p>
        </w:tc>
      </w:tr>
      <w:tr w:rsidR="33B51CAA" w14:paraId="4E55916E" w14:textId="77777777" w:rsidTr="33B51CAA">
        <w:tc>
          <w:tcPr>
            <w:tcW w:w="2835" w:type="dxa"/>
          </w:tcPr>
          <w:p w14:paraId="2C523183" w14:textId="11633362" w:rsidR="33B51CAA" w:rsidRDefault="33B51CAA" w:rsidP="33B51CAA">
            <w:pPr>
              <w:jc w:val="center"/>
            </w:pPr>
            <w:r>
              <w:rPr>
                <w:noProof/>
              </w:rPr>
              <w:drawing>
                <wp:inline distT="0" distB="0" distL="0" distR="0" wp14:anchorId="7DBED2D9" wp14:editId="74A25539">
                  <wp:extent cx="1123950" cy="781050"/>
                  <wp:effectExtent l="0" t="0" r="0" b="0"/>
                  <wp:docPr id="108380284" name="Imagen 10838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123950" cy="781050"/>
                          </a:xfrm>
                          <a:prstGeom prst="rect">
                            <a:avLst/>
                          </a:prstGeom>
                        </pic:spPr>
                      </pic:pic>
                    </a:graphicData>
                  </a:graphic>
                </wp:inline>
              </w:drawing>
            </w:r>
          </w:p>
        </w:tc>
        <w:tc>
          <w:tcPr>
            <w:tcW w:w="2835" w:type="dxa"/>
          </w:tcPr>
          <w:p w14:paraId="287DF3CD" w14:textId="18F19CE5" w:rsidR="33B51CAA" w:rsidRDefault="33B51CAA" w:rsidP="33B51CAA">
            <w:pPr>
              <w:jc w:val="center"/>
            </w:pPr>
            <w:r w:rsidRPr="33B51CAA">
              <w:rPr>
                <w:rFonts w:ascii="Arial" w:eastAsia="Arial" w:hAnsi="Arial" w:cs="Arial"/>
                <w:sz w:val="24"/>
                <w:szCs w:val="24"/>
              </w:rPr>
              <w:t>Clase controladora</w:t>
            </w:r>
          </w:p>
        </w:tc>
        <w:tc>
          <w:tcPr>
            <w:tcW w:w="2835" w:type="dxa"/>
          </w:tcPr>
          <w:p w14:paraId="38D7750E" w14:textId="53CEF7D6" w:rsidR="33B51CAA" w:rsidRDefault="33B51CAA">
            <w:r w:rsidRPr="33B51CAA">
              <w:rPr>
                <w:rFonts w:ascii="Arial" w:eastAsia="Arial" w:hAnsi="Arial" w:cs="Arial"/>
                <w:sz w:val="24"/>
                <w:szCs w:val="24"/>
              </w:rPr>
              <w:t>Clase controladora Citas que contiene los métodos y procedimientos para poder encontrar las distintas citas registradas</w:t>
            </w:r>
          </w:p>
        </w:tc>
      </w:tr>
      <w:tr w:rsidR="33B51CAA" w14:paraId="31582C4F" w14:textId="77777777" w:rsidTr="33B51CAA">
        <w:tc>
          <w:tcPr>
            <w:tcW w:w="2835" w:type="dxa"/>
          </w:tcPr>
          <w:p w14:paraId="2C5B5736" w14:textId="2DE89258" w:rsidR="33B51CAA" w:rsidRDefault="33B51CAA" w:rsidP="33B51CAA">
            <w:pPr>
              <w:jc w:val="center"/>
            </w:pPr>
            <w:r>
              <w:rPr>
                <w:noProof/>
              </w:rPr>
              <w:drawing>
                <wp:inline distT="0" distB="0" distL="0" distR="0" wp14:anchorId="5C635A45" wp14:editId="1BE727C8">
                  <wp:extent cx="971550" cy="904875"/>
                  <wp:effectExtent l="0" t="0" r="0" b="0"/>
                  <wp:docPr id="713974100" name="Imagen 71397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971550" cy="904875"/>
                          </a:xfrm>
                          <a:prstGeom prst="rect">
                            <a:avLst/>
                          </a:prstGeom>
                        </pic:spPr>
                      </pic:pic>
                    </a:graphicData>
                  </a:graphic>
                </wp:inline>
              </w:drawing>
            </w:r>
          </w:p>
        </w:tc>
        <w:tc>
          <w:tcPr>
            <w:tcW w:w="2835" w:type="dxa"/>
          </w:tcPr>
          <w:p w14:paraId="5A00DC33" w14:textId="27689E46" w:rsidR="33B51CAA" w:rsidRDefault="33B51CAA" w:rsidP="33B51CAA">
            <w:pPr>
              <w:jc w:val="center"/>
            </w:pPr>
            <w:r w:rsidRPr="33B51CAA">
              <w:rPr>
                <w:rFonts w:ascii="Arial" w:eastAsia="Arial" w:hAnsi="Arial" w:cs="Arial"/>
                <w:sz w:val="24"/>
                <w:szCs w:val="24"/>
              </w:rPr>
              <w:t>Clase entidad</w:t>
            </w:r>
          </w:p>
        </w:tc>
        <w:tc>
          <w:tcPr>
            <w:tcW w:w="2835" w:type="dxa"/>
          </w:tcPr>
          <w:p w14:paraId="0B33CC15" w14:textId="7029DDEF" w:rsidR="33B51CAA" w:rsidRDefault="33B51CAA">
            <w:r w:rsidRPr="33B51CAA">
              <w:rPr>
                <w:rFonts w:ascii="Arial" w:eastAsia="Arial" w:hAnsi="Arial" w:cs="Arial"/>
                <w:sz w:val="24"/>
                <w:szCs w:val="24"/>
              </w:rPr>
              <w:t>Clase entidad donde se establece los métodos y funciones necesarias para realizar un CRUD a la base de datos seleccionada</w:t>
            </w:r>
          </w:p>
        </w:tc>
      </w:tr>
      <w:tr w:rsidR="33B51CAA" w14:paraId="3190A79D" w14:textId="77777777" w:rsidTr="33B51CAA">
        <w:tc>
          <w:tcPr>
            <w:tcW w:w="2835" w:type="dxa"/>
          </w:tcPr>
          <w:p w14:paraId="6F8E9D46" w14:textId="73492542" w:rsidR="33B51CAA" w:rsidRDefault="33B51CAA" w:rsidP="33B51CAA">
            <w:pPr>
              <w:jc w:val="center"/>
            </w:pPr>
            <w:r>
              <w:rPr>
                <w:noProof/>
              </w:rPr>
              <w:drawing>
                <wp:inline distT="0" distB="0" distL="0" distR="0" wp14:anchorId="64641479" wp14:editId="3A57FFE1">
                  <wp:extent cx="1447800" cy="895350"/>
                  <wp:effectExtent l="0" t="0" r="0" b="0"/>
                  <wp:docPr id="802473543" name="Imagen 80247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447800" cy="895350"/>
                          </a:xfrm>
                          <a:prstGeom prst="rect">
                            <a:avLst/>
                          </a:prstGeom>
                        </pic:spPr>
                      </pic:pic>
                    </a:graphicData>
                  </a:graphic>
                </wp:inline>
              </w:drawing>
            </w:r>
          </w:p>
        </w:tc>
        <w:tc>
          <w:tcPr>
            <w:tcW w:w="2835" w:type="dxa"/>
          </w:tcPr>
          <w:p w14:paraId="2B353FF6" w14:textId="34828A2B" w:rsidR="33B51CAA" w:rsidRDefault="33B51CAA" w:rsidP="33B51CAA">
            <w:pPr>
              <w:jc w:val="center"/>
            </w:pPr>
            <w:r w:rsidRPr="33B51CAA">
              <w:rPr>
                <w:rFonts w:ascii="Arial" w:eastAsia="Arial" w:hAnsi="Arial" w:cs="Arial"/>
                <w:sz w:val="24"/>
                <w:szCs w:val="24"/>
              </w:rPr>
              <w:t>Interface</w:t>
            </w:r>
          </w:p>
        </w:tc>
        <w:tc>
          <w:tcPr>
            <w:tcW w:w="2835" w:type="dxa"/>
          </w:tcPr>
          <w:p w14:paraId="1C9AC248" w14:textId="74B8BB45" w:rsidR="33B51CAA" w:rsidRDefault="33B51CAA">
            <w:r w:rsidRPr="33B51CAA">
              <w:rPr>
                <w:rFonts w:ascii="Arial" w:eastAsia="Arial" w:hAnsi="Arial" w:cs="Arial"/>
                <w:sz w:val="24"/>
                <w:szCs w:val="24"/>
              </w:rPr>
              <w:t xml:space="preserve">Interface de para listar una cita después de haber seleccionado </w:t>
            </w:r>
            <w:proofErr w:type="gramStart"/>
            <w:r w:rsidRPr="33B51CAA">
              <w:rPr>
                <w:rFonts w:ascii="Arial" w:eastAsia="Arial" w:hAnsi="Arial" w:cs="Arial"/>
                <w:sz w:val="24"/>
                <w:szCs w:val="24"/>
              </w:rPr>
              <w:t>un cita</w:t>
            </w:r>
            <w:proofErr w:type="gramEnd"/>
          </w:p>
        </w:tc>
      </w:tr>
    </w:tbl>
    <w:p w14:paraId="36217C40" w14:textId="3D41B081" w:rsidR="33B51CAA" w:rsidRDefault="33B51CAA" w:rsidP="33B51CAA">
      <w:pPr>
        <w:spacing w:line="257" w:lineRule="auto"/>
        <w:jc w:val="both"/>
      </w:pPr>
      <w:r w:rsidRPr="33B51CAA">
        <w:rPr>
          <w:rFonts w:ascii="Arial" w:eastAsia="Arial" w:hAnsi="Arial" w:cs="Arial"/>
          <w:sz w:val="24"/>
          <w:szCs w:val="24"/>
        </w:rPr>
        <w:t xml:space="preserve"> </w:t>
      </w:r>
    </w:p>
    <w:p w14:paraId="54923267" w14:textId="77777777" w:rsidR="00E43785" w:rsidRDefault="00E43785" w:rsidP="33B51CAA">
      <w:pPr>
        <w:spacing w:line="257" w:lineRule="auto"/>
        <w:jc w:val="both"/>
        <w:sectPr w:rsidR="00E43785" w:rsidSect="00E43785">
          <w:pgSz w:w="11906" w:h="16838"/>
          <w:pgMar w:top="1418" w:right="1701" w:bottom="1418" w:left="1701" w:header="709" w:footer="709" w:gutter="0"/>
          <w:cols w:space="708"/>
          <w:docGrid w:linePitch="360"/>
        </w:sectPr>
      </w:pPr>
    </w:p>
    <w:p w14:paraId="73074E3F" w14:textId="08F25ACD" w:rsidR="33B51CAA" w:rsidRDefault="33B51CAA" w:rsidP="33B51CAA">
      <w:pPr>
        <w:spacing w:line="257" w:lineRule="auto"/>
        <w:jc w:val="both"/>
      </w:pPr>
      <w:r>
        <w:rPr>
          <w:noProof/>
        </w:rPr>
        <w:lastRenderedPageBreak/>
        <w:drawing>
          <wp:anchor distT="0" distB="0" distL="114300" distR="114300" simplePos="0" relativeHeight="251682816" behindDoc="0" locked="0" layoutInCell="1" allowOverlap="1" wp14:anchorId="31E6EE46" wp14:editId="5C778E02">
            <wp:simplePos x="0" y="0"/>
            <wp:positionH relativeFrom="column">
              <wp:posOffset>-275590</wp:posOffset>
            </wp:positionH>
            <wp:positionV relativeFrom="paragraph">
              <wp:posOffset>-265430</wp:posOffset>
            </wp:positionV>
            <wp:extent cx="9555480" cy="5932361"/>
            <wp:effectExtent l="0" t="0" r="7620" b="0"/>
            <wp:wrapNone/>
            <wp:docPr id="1015988478" name="Imagen 101598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9555480" cy="5932361"/>
                    </a:xfrm>
                    <a:prstGeom prst="rect">
                      <a:avLst/>
                    </a:prstGeom>
                  </pic:spPr>
                </pic:pic>
              </a:graphicData>
            </a:graphic>
            <wp14:sizeRelH relativeFrom="page">
              <wp14:pctWidth>0</wp14:pctWidth>
            </wp14:sizeRelH>
            <wp14:sizeRelV relativeFrom="page">
              <wp14:pctHeight>0</wp14:pctHeight>
            </wp14:sizeRelV>
          </wp:anchor>
        </w:drawing>
      </w:r>
    </w:p>
    <w:p w14:paraId="2DDB67B6" w14:textId="53554A1D" w:rsidR="72490787" w:rsidRDefault="00E43785" w:rsidP="00E43785">
      <w:pPr>
        <w:rPr>
          <w:rFonts w:ascii="Arial" w:eastAsia="Arial" w:hAnsi="Arial" w:cs="Arial"/>
          <w:sz w:val="24"/>
          <w:szCs w:val="24"/>
        </w:rPr>
      </w:pPr>
      <w:r>
        <w:rPr>
          <w:rFonts w:ascii="Arial" w:eastAsia="Arial" w:hAnsi="Arial" w:cs="Arial"/>
          <w:sz w:val="24"/>
          <w:szCs w:val="24"/>
        </w:rPr>
        <w:br w:type="page"/>
      </w:r>
    </w:p>
    <w:p w14:paraId="1C30F817" w14:textId="1DAA3ECF" w:rsidR="00E43785" w:rsidRDefault="00E43785" w:rsidP="6FC88444">
      <w:pPr>
        <w:ind w:left="360"/>
        <w:jc w:val="both"/>
        <w:rPr>
          <w:rFonts w:ascii="Arial" w:eastAsia="Arial" w:hAnsi="Arial" w:cs="Arial"/>
          <w:sz w:val="24"/>
          <w:szCs w:val="24"/>
        </w:rPr>
        <w:sectPr w:rsidR="00E43785" w:rsidSect="00E43785">
          <w:pgSz w:w="16838" w:h="11906" w:orient="landscape"/>
          <w:pgMar w:top="1701" w:right="1418" w:bottom="1701" w:left="1418" w:header="709" w:footer="709" w:gutter="0"/>
          <w:cols w:space="708"/>
          <w:docGrid w:linePitch="360"/>
        </w:sectPr>
      </w:pPr>
    </w:p>
    <w:p w14:paraId="1B49AB55" w14:textId="77777777" w:rsidR="000A2D89" w:rsidRDefault="6FC88444" w:rsidP="000A2D89">
      <w:pPr>
        <w:ind w:left="360"/>
        <w:jc w:val="both"/>
        <w:rPr>
          <w:rFonts w:ascii="Arial" w:hAnsi="Arial" w:cs="Arial"/>
          <w:sz w:val="24"/>
          <w:szCs w:val="24"/>
        </w:rPr>
      </w:pPr>
      <w:ins w:id="255" w:author="Usuario invitado" w:date="2020-05-02T03:01:00Z">
        <w:r w:rsidRPr="6FC88444">
          <w:rPr>
            <w:rFonts w:ascii="Arial" w:eastAsia="Arial" w:hAnsi="Arial" w:cs="Arial"/>
            <w:color w:val="000000" w:themeColor="text1"/>
            <w:sz w:val="24"/>
            <w:szCs w:val="24"/>
            <w:rPrChange w:id="256" w:author="Usuario invitado" w:date="2020-05-02T18:38:00Z">
              <w:rPr>
                <w:rFonts w:ascii="Arial" w:eastAsia="Arial" w:hAnsi="Arial" w:cs="Arial"/>
                <w:sz w:val="24"/>
                <w:szCs w:val="24"/>
              </w:rPr>
            </w:rPrChange>
          </w:rPr>
          <w:lastRenderedPageBreak/>
          <w:t xml:space="preserve">   </w:t>
        </w:r>
      </w:ins>
      <w:r w:rsidR="000A2D89" w:rsidRPr="004A78A7">
        <w:rPr>
          <w:rFonts w:ascii="Arial" w:hAnsi="Arial" w:cs="Arial"/>
          <w:sz w:val="24"/>
          <w:szCs w:val="24"/>
        </w:rPr>
        <w:t>2.1.3.</w:t>
      </w:r>
      <w:r w:rsidR="000A2D89">
        <w:rPr>
          <w:rFonts w:ascii="Arial" w:hAnsi="Arial" w:cs="Arial"/>
          <w:sz w:val="24"/>
          <w:szCs w:val="24"/>
        </w:rPr>
        <w:t>3 Mantenimiento de las tablas</w:t>
      </w:r>
    </w:p>
    <w:p w14:paraId="743E9E56" w14:textId="77777777" w:rsidR="000A2D89" w:rsidRDefault="000A2D89" w:rsidP="000A2D89">
      <w:pPr>
        <w:jc w:val="both"/>
        <w:rPr>
          <w:rFonts w:ascii="Arial" w:eastAsia="Arial" w:hAnsi="Arial" w:cs="Arial"/>
          <w:sz w:val="24"/>
          <w:szCs w:val="24"/>
        </w:rPr>
      </w:pPr>
      <w:r>
        <w:rPr>
          <w:rFonts w:ascii="Arial" w:eastAsia="Arial" w:hAnsi="Arial" w:cs="Arial"/>
          <w:sz w:val="24"/>
          <w:szCs w:val="24"/>
        </w:rPr>
        <w:t>Dado que el administrador ya inició sesión en la plataforma y se encuentra en el menú interno, este podrá acceder a la gestión de base de datos desde la web para poder dar mantenimiento las veces que sean necesarias</w:t>
      </w:r>
    </w:p>
    <w:tbl>
      <w:tblPr>
        <w:tblStyle w:val="Tablaconcuadrcula"/>
        <w:tblW w:w="0" w:type="auto"/>
        <w:jc w:val="center"/>
        <w:tblLook w:val="04A0" w:firstRow="1" w:lastRow="0" w:firstColumn="1" w:lastColumn="0" w:noHBand="0" w:noVBand="1"/>
      </w:tblPr>
      <w:tblGrid>
        <w:gridCol w:w="3006"/>
        <w:gridCol w:w="1802"/>
        <w:gridCol w:w="3686"/>
        <w:tblGridChange w:id="257">
          <w:tblGrid>
            <w:gridCol w:w="3006"/>
            <w:gridCol w:w="1802"/>
            <w:gridCol w:w="3686"/>
          </w:tblGrid>
        </w:tblGridChange>
      </w:tblGrid>
      <w:tr w:rsidR="000A2D89" w14:paraId="07C798FE" w14:textId="77777777" w:rsidTr="000A2D89">
        <w:trPr>
          <w:jc w:val="center"/>
        </w:trPr>
        <w:tc>
          <w:tcPr>
            <w:tcW w:w="2652" w:type="dxa"/>
            <w:vAlign w:val="center"/>
          </w:tcPr>
          <w:p w14:paraId="0268BC0D" w14:textId="77777777" w:rsidR="000A2D89" w:rsidRDefault="000A2D89" w:rsidP="000A2D89">
            <w:pPr>
              <w:jc w:val="center"/>
              <w:rPr>
                <w:rFonts w:ascii="Arial" w:hAnsi="Arial" w:cs="Arial"/>
                <w:sz w:val="24"/>
                <w:szCs w:val="24"/>
              </w:rPr>
            </w:pPr>
            <w:r>
              <w:rPr>
                <w:rFonts w:ascii="Arial" w:hAnsi="Arial" w:cs="Arial"/>
                <w:sz w:val="24"/>
                <w:szCs w:val="24"/>
              </w:rPr>
              <w:t>Objeto</w:t>
            </w:r>
          </w:p>
        </w:tc>
        <w:tc>
          <w:tcPr>
            <w:tcW w:w="1844" w:type="dxa"/>
            <w:vAlign w:val="center"/>
          </w:tcPr>
          <w:p w14:paraId="0702F0C7" w14:textId="77777777" w:rsidR="000A2D89" w:rsidRDefault="000A2D89" w:rsidP="000A2D89">
            <w:pPr>
              <w:jc w:val="center"/>
              <w:rPr>
                <w:rFonts w:ascii="Arial" w:hAnsi="Arial" w:cs="Arial"/>
                <w:sz w:val="24"/>
                <w:szCs w:val="24"/>
              </w:rPr>
            </w:pPr>
            <w:r>
              <w:rPr>
                <w:rFonts w:ascii="Arial" w:hAnsi="Arial" w:cs="Arial"/>
                <w:sz w:val="24"/>
                <w:szCs w:val="24"/>
              </w:rPr>
              <w:t>Tipo de objeto</w:t>
            </w:r>
          </w:p>
        </w:tc>
        <w:tc>
          <w:tcPr>
            <w:tcW w:w="3998" w:type="dxa"/>
            <w:vAlign w:val="center"/>
          </w:tcPr>
          <w:p w14:paraId="16DBC2A9" w14:textId="77777777" w:rsidR="000A2D89" w:rsidRDefault="000A2D89" w:rsidP="000A2D89">
            <w:pPr>
              <w:jc w:val="center"/>
              <w:rPr>
                <w:rFonts w:ascii="Arial" w:hAnsi="Arial" w:cs="Arial"/>
                <w:sz w:val="24"/>
                <w:szCs w:val="24"/>
              </w:rPr>
            </w:pPr>
            <w:r>
              <w:rPr>
                <w:rFonts w:ascii="Arial" w:hAnsi="Arial" w:cs="Arial"/>
                <w:sz w:val="24"/>
                <w:szCs w:val="24"/>
              </w:rPr>
              <w:t>Descripción</w:t>
            </w:r>
          </w:p>
        </w:tc>
      </w:tr>
      <w:tr w:rsidR="000A2D89" w14:paraId="785291B6" w14:textId="77777777" w:rsidTr="000A2D89">
        <w:trPr>
          <w:jc w:val="center"/>
        </w:trPr>
        <w:tc>
          <w:tcPr>
            <w:tcW w:w="2652" w:type="dxa"/>
            <w:vAlign w:val="center"/>
          </w:tcPr>
          <w:p w14:paraId="0F44F712" w14:textId="5E22484C" w:rsidR="000A2D89" w:rsidRDefault="000A2D89" w:rsidP="000A2D89">
            <w:pPr>
              <w:jc w:val="center"/>
              <w:rPr>
                <w:rFonts w:ascii="Arial" w:hAnsi="Arial" w:cs="Arial"/>
                <w:sz w:val="24"/>
                <w:szCs w:val="24"/>
              </w:rPr>
            </w:pPr>
            <w:r>
              <w:rPr>
                <w:noProof/>
              </w:rPr>
              <w:drawing>
                <wp:inline distT="0" distB="0" distL="0" distR="0" wp14:anchorId="643C7DB9" wp14:editId="7FB0148B">
                  <wp:extent cx="937341" cy="115834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37341" cy="1158340"/>
                          </a:xfrm>
                          <a:prstGeom prst="rect">
                            <a:avLst/>
                          </a:prstGeom>
                        </pic:spPr>
                      </pic:pic>
                    </a:graphicData>
                  </a:graphic>
                </wp:inline>
              </w:drawing>
            </w:r>
          </w:p>
        </w:tc>
        <w:tc>
          <w:tcPr>
            <w:tcW w:w="1844" w:type="dxa"/>
            <w:vAlign w:val="center"/>
          </w:tcPr>
          <w:p w14:paraId="63C71E81" w14:textId="77777777" w:rsidR="000A2D89" w:rsidRDefault="000A2D89" w:rsidP="000A2D89">
            <w:pPr>
              <w:jc w:val="center"/>
              <w:rPr>
                <w:rFonts w:ascii="Arial" w:hAnsi="Arial" w:cs="Arial"/>
                <w:sz w:val="24"/>
                <w:szCs w:val="24"/>
              </w:rPr>
            </w:pPr>
            <w:r>
              <w:rPr>
                <w:rFonts w:ascii="Arial" w:hAnsi="Arial" w:cs="Arial"/>
                <w:sz w:val="24"/>
                <w:szCs w:val="24"/>
              </w:rPr>
              <w:t>Actor</w:t>
            </w:r>
          </w:p>
        </w:tc>
        <w:tc>
          <w:tcPr>
            <w:tcW w:w="3998" w:type="dxa"/>
            <w:vAlign w:val="center"/>
          </w:tcPr>
          <w:p w14:paraId="68EA1C75" w14:textId="6BD83841" w:rsidR="000A2D89" w:rsidRDefault="000A2D89" w:rsidP="000A2D89">
            <w:pPr>
              <w:rPr>
                <w:rFonts w:ascii="Arial" w:hAnsi="Arial" w:cs="Arial"/>
                <w:sz w:val="24"/>
                <w:szCs w:val="24"/>
              </w:rPr>
            </w:pPr>
            <w:r>
              <w:rPr>
                <w:rFonts w:ascii="Arial" w:hAnsi="Arial" w:cs="Arial"/>
                <w:sz w:val="24"/>
                <w:szCs w:val="24"/>
              </w:rPr>
              <w:t>Administrador encargado de ver todo el proyecto web y de dar mantenimiento a las distintas tablas</w:t>
            </w:r>
          </w:p>
        </w:tc>
      </w:tr>
      <w:tr w:rsidR="000A2D89" w14:paraId="628C3209" w14:textId="77777777" w:rsidTr="000A2D89">
        <w:trPr>
          <w:jc w:val="center"/>
        </w:trPr>
        <w:tc>
          <w:tcPr>
            <w:tcW w:w="2652" w:type="dxa"/>
            <w:vAlign w:val="center"/>
          </w:tcPr>
          <w:p w14:paraId="12ACF1D3" w14:textId="0C3FE28B" w:rsidR="000A2D89" w:rsidRDefault="000A2D89" w:rsidP="000A2D89">
            <w:pPr>
              <w:jc w:val="center"/>
              <w:rPr>
                <w:rFonts w:ascii="Arial" w:hAnsi="Arial" w:cs="Arial"/>
                <w:sz w:val="24"/>
                <w:szCs w:val="24"/>
              </w:rPr>
            </w:pPr>
            <w:r>
              <w:rPr>
                <w:noProof/>
              </w:rPr>
              <w:drawing>
                <wp:inline distT="0" distB="0" distL="0" distR="0" wp14:anchorId="09E2AEA3" wp14:editId="58526946">
                  <wp:extent cx="960203" cy="72396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60203" cy="723963"/>
                          </a:xfrm>
                          <a:prstGeom prst="rect">
                            <a:avLst/>
                          </a:prstGeom>
                        </pic:spPr>
                      </pic:pic>
                    </a:graphicData>
                  </a:graphic>
                </wp:inline>
              </w:drawing>
            </w:r>
          </w:p>
        </w:tc>
        <w:tc>
          <w:tcPr>
            <w:tcW w:w="1844" w:type="dxa"/>
            <w:vAlign w:val="center"/>
          </w:tcPr>
          <w:p w14:paraId="0FC5E520" w14:textId="77777777" w:rsidR="000A2D89" w:rsidRDefault="000A2D89" w:rsidP="000A2D89">
            <w:pPr>
              <w:jc w:val="center"/>
              <w:rPr>
                <w:rFonts w:ascii="Arial" w:hAnsi="Arial" w:cs="Arial"/>
                <w:sz w:val="24"/>
                <w:szCs w:val="24"/>
              </w:rPr>
            </w:pPr>
            <w:r>
              <w:rPr>
                <w:rFonts w:ascii="Arial" w:hAnsi="Arial" w:cs="Arial"/>
                <w:sz w:val="24"/>
                <w:szCs w:val="24"/>
              </w:rPr>
              <w:t>Interface</w:t>
            </w:r>
          </w:p>
        </w:tc>
        <w:tc>
          <w:tcPr>
            <w:tcW w:w="3998" w:type="dxa"/>
            <w:vAlign w:val="center"/>
          </w:tcPr>
          <w:p w14:paraId="35F3BC51" w14:textId="77777777" w:rsidR="000A2D89" w:rsidRDefault="000A2D89" w:rsidP="000A2D89">
            <w:pPr>
              <w:rPr>
                <w:rFonts w:ascii="Arial" w:hAnsi="Arial" w:cs="Arial"/>
                <w:sz w:val="24"/>
                <w:szCs w:val="24"/>
              </w:rPr>
            </w:pPr>
            <w:r>
              <w:rPr>
                <w:rFonts w:ascii="Arial" w:hAnsi="Arial" w:cs="Arial"/>
                <w:sz w:val="24"/>
                <w:szCs w:val="24"/>
              </w:rPr>
              <w:t xml:space="preserve">Pantalla de menú interno después de haberse </w:t>
            </w:r>
            <w:proofErr w:type="spellStart"/>
            <w:r>
              <w:rPr>
                <w:rFonts w:ascii="Arial" w:hAnsi="Arial" w:cs="Arial"/>
                <w:sz w:val="24"/>
                <w:szCs w:val="24"/>
              </w:rPr>
              <w:t>logueado</w:t>
            </w:r>
            <w:proofErr w:type="spellEnd"/>
          </w:p>
        </w:tc>
      </w:tr>
      <w:tr w:rsidR="000A2D89" w14:paraId="2A11AED4" w14:textId="77777777" w:rsidTr="000A2D89">
        <w:trPr>
          <w:jc w:val="center"/>
        </w:trPr>
        <w:tc>
          <w:tcPr>
            <w:tcW w:w="2652" w:type="dxa"/>
            <w:vAlign w:val="center"/>
          </w:tcPr>
          <w:p w14:paraId="37686F78" w14:textId="77777777" w:rsidR="000A2D89" w:rsidRDefault="000A2D89" w:rsidP="000A2D89">
            <w:pPr>
              <w:jc w:val="center"/>
              <w:rPr>
                <w:noProof/>
              </w:rPr>
            </w:pPr>
            <w:r>
              <w:rPr>
                <w:noProof/>
              </w:rPr>
              <w:drawing>
                <wp:inline distT="0" distB="0" distL="0" distR="0" wp14:anchorId="2733978A" wp14:editId="01494D8C">
                  <wp:extent cx="1310754" cy="944962"/>
                  <wp:effectExtent l="0" t="0" r="3810" b="7620"/>
                  <wp:docPr id="2068522240" name="Imagen 206852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10754" cy="944962"/>
                          </a:xfrm>
                          <a:prstGeom prst="rect">
                            <a:avLst/>
                          </a:prstGeom>
                        </pic:spPr>
                      </pic:pic>
                    </a:graphicData>
                  </a:graphic>
                </wp:inline>
              </w:drawing>
            </w:r>
          </w:p>
        </w:tc>
        <w:tc>
          <w:tcPr>
            <w:tcW w:w="1844" w:type="dxa"/>
            <w:vAlign w:val="center"/>
          </w:tcPr>
          <w:p w14:paraId="3C890D29" w14:textId="77777777" w:rsidR="000A2D89" w:rsidRDefault="000A2D89" w:rsidP="000A2D89">
            <w:pPr>
              <w:jc w:val="center"/>
              <w:rPr>
                <w:rFonts w:ascii="Arial" w:hAnsi="Arial" w:cs="Arial"/>
                <w:sz w:val="24"/>
                <w:szCs w:val="24"/>
              </w:rPr>
            </w:pPr>
            <w:r>
              <w:rPr>
                <w:rFonts w:ascii="Arial" w:hAnsi="Arial" w:cs="Arial"/>
                <w:sz w:val="24"/>
                <w:szCs w:val="24"/>
              </w:rPr>
              <w:t>Clase controladora</w:t>
            </w:r>
          </w:p>
        </w:tc>
        <w:tc>
          <w:tcPr>
            <w:tcW w:w="3998" w:type="dxa"/>
            <w:vAlign w:val="center"/>
          </w:tcPr>
          <w:p w14:paraId="70CAAB11" w14:textId="5553E76B" w:rsidR="000A2D89" w:rsidRDefault="000A2D89" w:rsidP="000A2D89">
            <w:pPr>
              <w:rPr>
                <w:rFonts w:ascii="Arial" w:hAnsi="Arial" w:cs="Arial"/>
                <w:sz w:val="24"/>
                <w:szCs w:val="24"/>
              </w:rPr>
            </w:pPr>
            <w:r>
              <w:rPr>
                <w:rFonts w:ascii="Arial" w:hAnsi="Arial" w:cs="Arial"/>
                <w:sz w:val="24"/>
                <w:szCs w:val="24"/>
              </w:rPr>
              <w:t xml:space="preserve">Clase controladora </w:t>
            </w:r>
            <w:proofErr w:type="spellStart"/>
            <w:r>
              <w:rPr>
                <w:rFonts w:ascii="Arial" w:hAnsi="Arial" w:cs="Arial"/>
                <w:sz w:val="24"/>
                <w:szCs w:val="24"/>
              </w:rPr>
              <w:t>MenuInterno</w:t>
            </w:r>
            <w:proofErr w:type="spellEnd"/>
            <w:r>
              <w:rPr>
                <w:rFonts w:ascii="Arial" w:hAnsi="Arial" w:cs="Arial"/>
                <w:sz w:val="24"/>
                <w:szCs w:val="24"/>
              </w:rPr>
              <w:t xml:space="preserve"> que contiene los métodos y procedimientos para visualizar toda la información mostrada en la web después de haberse </w:t>
            </w:r>
            <w:proofErr w:type="spellStart"/>
            <w:r>
              <w:rPr>
                <w:rFonts w:ascii="Arial" w:hAnsi="Arial" w:cs="Arial"/>
                <w:sz w:val="24"/>
                <w:szCs w:val="24"/>
              </w:rPr>
              <w:t>logueado</w:t>
            </w:r>
            <w:proofErr w:type="spellEnd"/>
          </w:p>
        </w:tc>
      </w:tr>
      <w:tr w:rsidR="000A2D89" w14:paraId="7D884323" w14:textId="77777777" w:rsidTr="000A2D89">
        <w:trPr>
          <w:jc w:val="center"/>
        </w:trPr>
        <w:tc>
          <w:tcPr>
            <w:tcW w:w="2652" w:type="dxa"/>
            <w:vAlign w:val="center"/>
          </w:tcPr>
          <w:p w14:paraId="036CB40A" w14:textId="6F4A4519" w:rsidR="000A2D89" w:rsidRDefault="000A2D89" w:rsidP="000A2D89">
            <w:pPr>
              <w:jc w:val="center"/>
              <w:rPr>
                <w:noProof/>
              </w:rPr>
            </w:pPr>
            <w:r>
              <w:rPr>
                <w:noProof/>
              </w:rPr>
              <w:drawing>
                <wp:inline distT="0" distB="0" distL="0" distR="0" wp14:anchorId="0F49CD5E" wp14:editId="1D58373D">
                  <wp:extent cx="1531753" cy="73158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31753" cy="731583"/>
                          </a:xfrm>
                          <a:prstGeom prst="rect">
                            <a:avLst/>
                          </a:prstGeom>
                        </pic:spPr>
                      </pic:pic>
                    </a:graphicData>
                  </a:graphic>
                </wp:inline>
              </w:drawing>
            </w:r>
          </w:p>
        </w:tc>
        <w:tc>
          <w:tcPr>
            <w:tcW w:w="1844" w:type="dxa"/>
            <w:vAlign w:val="center"/>
          </w:tcPr>
          <w:p w14:paraId="7C439FDF" w14:textId="77777777" w:rsidR="000A2D89" w:rsidRDefault="000A2D89" w:rsidP="000A2D89">
            <w:pPr>
              <w:jc w:val="center"/>
              <w:rPr>
                <w:rFonts w:ascii="Arial" w:hAnsi="Arial" w:cs="Arial"/>
                <w:sz w:val="24"/>
                <w:szCs w:val="24"/>
              </w:rPr>
            </w:pPr>
            <w:r>
              <w:rPr>
                <w:rFonts w:ascii="Arial" w:hAnsi="Arial" w:cs="Arial"/>
                <w:sz w:val="24"/>
                <w:szCs w:val="24"/>
              </w:rPr>
              <w:t>Interface</w:t>
            </w:r>
          </w:p>
        </w:tc>
        <w:tc>
          <w:tcPr>
            <w:tcW w:w="3998" w:type="dxa"/>
            <w:vAlign w:val="center"/>
          </w:tcPr>
          <w:p w14:paraId="49592FB6" w14:textId="6A9B63EB" w:rsidR="000A2D89" w:rsidRDefault="000A2D89" w:rsidP="000A2D89">
            <w:pPr>
              <w:rPr>
                <w:rFonts w:ascii="Arial" w:hAnsi="Arial" w:cs="Arial"/>
                <w:sz w:val="24"/>
                <w:szCs w:val="24"/>
              </w:rPr>
            </w:pPr>
            <w:r>
              <w:rPr>
                <w:rFonts w:ascii="Arial" w:hAnsi="Arial" w:cs="Arial"/>
                <w:sz w:val="24"/>
                <w:szCs w:val="24"/>
              </w:rPr>
              <w:t>Formulario para dar mantenimiento a la tabla alumnos</w:t>
            </w:r>
          </w:p>
        </w:tc>
      </w:tr>
      <w:tr w:rsidR="000A2D89" w14:paraId="2E6BE713" w14:textId="77777777" w:rsidTr="000A2D89">
        <w:trPr>
          <w:jc w:val="center"/>
        </w:trPr>
        <w:tc>
          <w:tcPr>
            <w:tcW w:w="2652" w:type="dxa"/>
            <w:vAlign w:val="center"/>
          </w:tcPr>
          <w:p w14:paraId="6F8496BD" w14:textId="358CE34A" w:rsidR="000A2D89" w:rsidRDefault="000A2D89" w:rsidP="000A2D89">
            <w:pPr>
              <w:jc w:val="center"/>
              <w:rPr>
                <w:noProof/>
              </w:rPr>
            </w:pPr>
            <w:r>
              <w:rPr>
                <w:noProof/>
              </w:rPr>
              <w:drawing>
                <wp:inline distT="0" distB="0" distL="0" distR="0" wp14:anchorId="78F8586F" wp14:editId="6A659042">
                  <wp:extent cx="1196444" cy="937341"/>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96444" cy="937341"/>
                          </a:xfrm>
                          <a:prstGeom prst="rect">
                            <a:avLst/>
                          </a:prstGeom>
                        </pic:spPr>
                      </pic:pic>
                    </a:graphicData>
                  </a:graphic>
                </wp:inline>
              </w:drawing>
            </w:r>
          </w:p>
        </w:tc>
        <w:tc>
          <w:tcPr>
            <w:tcW w:w="1844" w:type="dxa"/>
            <w:vAlign w:val="center"/>
          </w:tcPr>
          <w:p w14:paraId="4C97C8C5" w14:textId="77777777" w:rsidR="000A2D89" w:rsidRDefault="000A2D89" w:rsidP="000A2D89">
            <w:pPr>
              <w:jc w:val="center"/>
              <w:rPr>
                <w:rFonts w:ascii="Arial" w:hAnsi="Arial" w:cs="Arial"/>
                <w:sz w:val="24"/>
                <w:szCs w:val="24"/>
              </w:rPr>
            </w:pPr>
            <w:r>
              <w:rPr>
                <w:rFonts w:ascii="Arial" w:hAnsi="Arial" w:cs="Arial"/>
                <w:sz w:val="24"/>
                <w:szCs w:val="24"/>
              </w:rPr>
              <w:t>Clase controladora</w:t>
            </w:r>
          </w:p>
        </w:tc>
        <w:tc>
          <w:tcPr>
            <w:tcW w:w="3998" w:type="dxa"/>
            <w:vAlign w:val="center"/>
          </w:tcPr>
          <w:p w14:paraId="75FE0DFF" w14:textId="4D5042E9" w:rsidR="000A2D89" w:rsidRDefault="000A2D89" w:rsidP="000A2D89">
            <w:pPr>
              <w:rPr>
                <w:rFonts w:ascii="Arial" w:hAnsi="Arial" w:cs="Arial"/>
                <w:sz w:val="24"/>
                <w:szCs w:val="24"/>
              </w:rPr>
            </w:pPr>
            <w:r>
              <w:rPr>
                <w:rFonts w:ascii="Arial" w:hAnsi="Arial" w:cs="Arial"/>
                <w:sz w:val="24"/>
                <w:szCs w:val="24"/>
              </w:rPr>
              <w:t>Clase controladora Alumnos que contiene los métodos y procedimientos para poder encontrar los distintos cursos registrados</w:t>
            </w:r>
          </w:p>
        </w:tc>
      </w:tr>
      <w:tr w:rsidR="000A2D89" w14:paraId="016E9034" w14:textId="77777777" w:rsidTr="000A2D89">
        <w:trPr>
          <w:jc w:val="center"/>
        </w:trPr>
        <w:tc>
          <w:tcPr>
            <w:tcW w:w="2652" w:type="dxa"/>
            <w:vAlign w:val="center"/>
          </w:tcPr>
          <w:p w14:paraId="7C8C8C0E" w14:textId="75E38754" w:rsidR="000A2D89" w:rsidRDefault="000A2D89" w:rsidP="000A2D89">
            <w:pPr>
              <w:jc w:val="center"/>
              <w:rPr>
                <w:noProof/>
              </w:rPr>
            </w:pPr>
            <w:r>
              <w:rPr>
                <w:noProof/>
              </w:rPr>
              <w:drawing>
                <wp:inline distT="0" distB="0" distL="0" distR="0" wp14:anchorId="34CBA757" wp14:editId="03DF77F8">
                  <wp:extent cx="922100" cy="739204"/>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22100" cy="739204"/>
                          </a:xfrm>
                          <a:prstGeom prst="rect">
                            <a:avLst/>
                          </a:prstGeom>
                        </pic:spPr>
                      </pic:pic>
                    </a:graphicData>
                  </a:graphic>
                </wp:inline>
              </w:drawing>
            </w:r>
          </w:p>
        </w:tc>
        <w:tc>
          <w:tcPr>
            <w:tcW w:w="1844" w:type="dxa"/>
            <w:vAlign w:val="center"/>
          </w:tcPr>
          <w:p w14:paraId="36E5F238" w14:textId="77777777" w:rsidR="000A2D89" w:rsidRDefault="000A2D89" w:rsidP="000A2D89">
            <w:pPr>
              <w:jc w:val="center"/>
              <w:rPr>
                <w:rFonts w:ascii="Arial" w:hAnsi="Arial" w:cs="Arial"/>
                <w:sz w:val="24"/>
                <w:szCs w:val="24"/>
              </w:rPr>
            </w:pPr>
            <w:r>
              <w:rPr>
                <w:rFonts w:ascii="Arial" w:hAnsi="Arial" w:cs="Arial"/>
                <w:sz w:val="24"/>
                <w:szCs w:val="24"/>
              </w:rPr>
              <w:t>Clase entidad</w:t>
            </w:r>
          </w:p>
        </w:tc>
        <w:tc>
          <w:tcPr>
            <w:tcW w:w="3998" w:type="dxa"/>
            <w:vAlign w:val="center"/>
          </w:tcPr>
          <w:p w14:paraId="2E8A0F02" w14:textId="77777777" w:rsidR="000A2D89" w:rsidRDefault="000A2D89" w:rsidP="000A2D89">
            <w:pPr>
              <w:rPr>
                <w:rFonts w:ascii="Arial" w:hAnsi="Arial" w:cs="Arial"/>
                <w:sz w:val="24"/>
                <w:szCs w:val="24"/>
              </w:rPr>
            </w:pPr>
            <w:r>
              <w:rPr>
                <w:rFonts w:ascii="Arial" w:hAnsi="Arial" w:cs="Arial"/>
                <w:sz w:val="24"/>
                <w:szCs w:val="24"/>
              </w:rPr>
              <w:t>Clase entidad donde se establece los métodos y funciones necesarias para realizar un CRUD a la base de datos seleccionada</w:t>
            </w:r>
          </w:p>
        </w:tc>
      </w:tr>
      <w:tr w:rsidR="000A2D89" w14:paraId="605E6F27" w14:textId="77777777" w:rsidTr="000A2D89">
        <w:trPr>
          <w:jc w:val="center"/>
        </w:trPr>
        <w:tc>
          <w:tcPr>
            <w:tcW w:w="2652" w:type="dxa"/>
            <w:vAlign w:val="center"/>
          </w:tcPr>
          <w:p w14:paraId="099ED184" w14:textId="19719FC4" w:rsidR="000A2D89" w:rsidRDefault="000A2D89" w:rsidP="000A2D89">
            <w:pPr>
              <w:jc w:val="center"/>
              <w:rPr>
                <w:noProof/>
              </w:rPr>
            </w:pPr>
            <w:r>
              <w:rPr>
                <w:noProof/>
              </w:rPr>
              <w:drawing>
                <wp:inline distT="0" distB="0" distL="0" distR="0" wp14:anchorId="370AF287" wp14:editId="3A06F418">
                  <wp:extent cx="1356478" cy="716342"/>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56478" cy="716342"/>
                          </a:xfrm>
                          <a:prstGeom prst="rect">
                            <a:avLst/>
                          </a:prstGeom>
                        </pic:spPr>
                      </pic:pic>
                    </a:graphicData>
                  </a:graphic>
                </wp:inline>
              </w:drawing>
            </w:r>
          </w:p>
        </w:tc>
        <w:tc>
          <w:tcPr>
            <w:tcW w:w="1844" w:type="dxa"/>
            <w:vAlign w:val="center"/>
          </w:tcPr>
          <w:p w14:paraId="2CD87864" w14:textId="77777777" w:rsidR="000A2D89" w:rsidRDefault="000A2D89" w:rsidP="000A2D89">
            <w:pPr>
              <w:jc w:val="center"/>
              <w:rPr>
                <w:rFonts w:ascii="Arial" w:hAnsi="Arial" w:cs="Arial"/>
                <w:sz w:val="24"/>
                <w:szCs w:val="24"/>
              </w:rPr>
            </w:pPr>
            <w:r>
              <w:rPr>
                <w:rFonts w:ascii="Arial" w:hAnsi="Arial" w:cs="Arial"/>
                <w:sz w:val="24"/>
                <w:szCs w:val="24"/>
              </w:rPr>
              <w:t>Interface</w:t>
            </w:r>
          </w:p>
        </w:tc>
        <w:tc>
          <w:tcPr>
            <w:tcW w:w="3998" w:type="dxa"/>
            <w:vAlign w:val="center"/>
          </w:tcPr>
          <w:p w14:paraId="2339181A" w14:textId="7127FA2F" w:rsidR="000A2D89" w:rsidRDefault="000A2D89" w:rsidP="000A2D89">
            <w:pPr>
              <w:rPr>
                <w:rFonts w:ascii="Arial" w:hAnsi="Arial" w:cs="Arial"/>
                <w:sz w:val="24"/>
                <w:szCs w:val="24"/>
              </w:rPr>
            </w:pPr>
            <w:r>
              <w:rPr>
                <w:rFonts w:ascii="Arial" w:hAnsi="Arial" w:cs="Arial"/>
                <w:sz w:val="24"/>
                <w:szCs w:val="24"/>
              </w:rPr>
              <w:t>Formulario para dar mantenimiento a la tabla alumnos</w:t>
            </w:r>
          </w:p>
        </w:tc>
      </w:tr>
      <w:tr w:rsidR="000A2D89" w14:paraId="2EC393E4" w14:textId="77777777" w:rsidTr="000A2D89">
        <w:trPr>
          <w:jc w:val="center"/>
        </w:trPr>
        <w:tc>
          <w:tcPr>
            <w:tcW w:w="2652" w:type="dxa"/>
            <w:vAlign w:val="center"/>
          </w:tcPr>
          <w:p w14:paraId="21DB1B3A" w14:textId="26E2E97F" w:rsidR="000A2D89" w:rsidRDefault="000A2D89" w:rsidP="000A2D89">
            <w:pPr>
              <w:jc w:val="center"/>
              <w:rPr>
                <w:noProof/>
              </w:rPr>
            </w:pPr>
            <w:r>
              <w:rPr>
                <w:noProof/>
              </w:rPr>
              <w:drawing>
                <wp:inline distT="0" distB="0" distL="0" distR="0" wp14:anchorId="6A246781" wp14:editId="11A3ACD0">
                  <wp:extent cx="1150720" cy="86113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50720" cy="861135"/>
                          </a:xfrm>
                          <a:prstGeom prst="rect">
                            <a:avLst/>
                          </a:prstGeom>
                        </pic:spPr>
                      </pic:pic>
                    </a:graphicData>
                  </a:graphic>
                </wp:inline>
              </w:drawing>
            </w:r>
          </w:p>
        </w:tc>
        <w:tc>
          <w:tcPr>
            <w:tcW w:w="1844" w:type="dxa"/>
            <w:vAlign w:val="center"/>
          </w:tcPr>
          <w:p w14:paraId="6DB03903" w14:textId="37967E6D" w:rsidR="000A2D89" w:rsidRDefault="000A2D89" w:rsidP="000A2D89">
            <w:pPr>
              <w:jc w:val="center"/>
              <w:rPr>
                <w:rFonts w:ascii="Arial" w:hAnsi="Arial" w:cs="Arial"/>
                <w:sz w:val="24"/>
                <w:szCs w:val="24"/>
              </w:rPr>
            </w:pPr>
            <w:r>
              <w:rPr>
                <w:rFonts w:ascii="Arial" w:hAnsi="Arial" w:cs="Arial"/>
                <w:sz w:val="24"/>
                <w:szCs w:val="24"/>
              </w:rPr>
              <w:t>Clase controladora</w:t>
            </w:r>
          </w:p>
        </w:tc>
        <w:tc>
          <w:tcPr>
            <w:tcW w:w="3998" w:type="dxa"/>
            <w:vAlign w:val="center"/>
          </w:tcPr>
          <w:p w14:paraId="1C882A18" w14:textId="2562D960" w:rsidR="000A2D89" w:rsidRDefault="000A2D89" w:rsidP="000A2D89">
            <w:pPr>
              <w:rPr>
                <w:rFonts w:ascii="Arial" w:hAnsi="Arial" w:cs="Arial"/>
                <w:sz w:val="24"/>
                <w:szCs w:val="24"/>
              </w:rPr>
            </w:pPr>
            <w:r>
              <w:rPr>
                <w:rFonts w:ascii="Arial" w:hAnsi="Arial" w:cs="Arial"/>
                <w:sz w:val="24"/>
                <w:szCs w:val="24"/>
              </w:rPr>
              <w:t>Clase controladora Alumnos que contiene los métodos y procedimientos para poder encontrar las distintas áreas registrados</w:t>
            </w:r>
          </w:p>
        </w:tc>
      </w:tr>
      <w:tr w:rsidR="000A2D89" w14:paraId="03317391" w14:textId="77777777" w:rsidTr="000A2D89">
        <w:trPr>
          <w:jc w:val="center"/>
        </w:trPr>
        <w:tc>
          <w:tcPr>
            <w:tcW w:w="2652" w:type="dxa"/>
            <w:vAlign w:val="center"/>
          </w:tcPr>
          <w:p w14:paraId="200D5C02" w14:textId="5B81C744" w:rsidR="000A2D89" w:rsidRDefault="000A2D89" w:rsidP="000A2D89">
            <w:pPr>
              <w:jc w:val="center"/>
              <w:rPr>
                <w:noProof/>
              </w:rPr>
            </w:pPr>
            <w:r>
              <w:rPr>
                <w:noProof/>
              </w:rPr>
              <w:lastRenderedPageBreak/>
              <w:drawing>
                <wp:inline distT="0" distB="0" distL="0" distR="0" wp14:anchorId="1CC66C66" wp14:editId="033956BB">
                  <wp:extent cx="792549" cy="960203"/>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92549" cy="960203"/>
                          </a:xfrm>
                          <a:prstGeom prst="rect">
                            <a:avLst/>
                          </a:prstGeom>
                        </pic:spPr>
                      </pic:pic>
                    </a:graphicData>
                  </a:graphic>
                </wp:inline>
              </w:drawing>
            </w:r>
          </w:p>
        </w:tc>
        <w:tc>
          <w:tcPr>
            <w:tcW w:w="1844" w:type="dxa"/>
            <w:vAlign w:val="center"/>
          </w:tcPr>
          <w:p w14:paraId="3B8F8BD3" w14:textId="6362C1E8" w:rsidR="000A2D89" w:rsidRDefault="000A2D89" w:rsidP="000A2D89">
            <w:pPr>
              <w:jc w:val="center"/>
              <w:rPr>
                <w:rFonts w:ascii="Arial" w:hAnsi="Arial" w:cs="Arial"/>
                <w:sz w:val="24"/>
                <w:szCs w:val="24"/>
              </w:rPr>
            </w:pPr>
            <w:r>
              <w:rPr>
                <w:rFonts w:ascii="Arial" w:hAnsi="Arial" w:cs="Arial"/>
                <w:sz w:val="24"/>
                <w:szCs w:val="24"/>
              </w:rPr>
              <w:t>Clase entidad</w:t>
            </w:r>
          </w:p>
        </w:tc>
        <w:tc>
          <w:tcPr>
            <w:tcW w:w="3998" w:type="dxa"/>
            <w:vAlign w:val="center"/>
          </w:tcPr>
          <w:p w14:paraId="0CF3E1FE" w14:textId="10376F9D" w:rsidR="000A2D89" w:rsidRDefault="000A2D89" w:rsidP="000A2D89">
            <w:pPr>
              <w:rPr>
                <w:rFonts w:ascii="Arial" w:hAnsi="Arial" w:cs="Arial"/>
                <w:sz w:val="24"/>
                <w:szCs w:val="24"/>
              </w:rPr>
            </w:pPr>
            <w:r>
              <w:rPr>
                <w:rFonts w:ascii="Arial" w:hAnsi="Arial" w:cs="Arial"/>
                <w:sz w:val="24"/>
                <w:szCs w:val="24"/>
              </w:rPr>
              <w:t>Clase entidad donde se establece los métodos y funciones necesarias para realizar un CRUD a la base de datos seleccionada</w:t>
            </w:r>
          </w:p>
        </w:tc>
      </w:tr>
      <w:tr w:rsidR="000A2D89" w14:paraId="136A12CE" w14:textId="77777777" w:rsidTr="000A2D89">
        <w:trPr>
          <w:jc w:val="center"/>
        </w:trPr>
        <w:tc>
          <w:tcPr>
            <w:tcW w:w="2652" w:type="dxa"/>
            <w:vAlign w:val="center"/>
          </w:tcPr>
          <w:p w14:paraId="1B2B2E30" w14:textId="080BB93C" w:rsidR="000A2D89" w:rsidRDefault="000A2D89" w:rsidP="000A2D89">
            <w:pPr>
              <w:jc w:val="center"/>
              <w:rPr>
                <w:noProof/>
              </w:rPr>
            </w:pPr>
            <w:r>
              <w:rPr>
                <w:noProof/>
              </w:rPr>
              <w:drawing>
                <wp:inline distT="0" distB="0" distL="0" distR="0" wp14:anchorId="44CDD784" wp14:editId="27D1AD93">
                  <wp:extent cx="1546994" cy="70872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46994" cy="708721"/>
                          </a:xfrm>
                          <a:prstGeom prst="rect">
                            <a:avLst/>
                          </a:prstGeom>
                        </pic:spPr>
                      </pic:pic>
                    </a:graphicData>
                  </a:graphic>
                </wp:inline>
              </w:drawing>
            </w:r>
          </w:p>
        </w:tc>
        <w:tc>
          <w:tcPr>
            <w:tcW w:w="1844" w:type="dxa"/>
            <w:vAlign w:val="center"/>
          </w:tcPr>
          <w:p w14:paraId="629796DE" w14:textId="3F9AC782" w:rsidR="000A2D89" w:rsidRDefault="000A2D89" w:rsidP="000A2D89">
            <w:pPr>
              <w:jc w:val="center"/>
              <w:rPr>
                <w:rFonts w:ascii="Arial" w:hAnsi="Arial" w:cs="Arial"/>
                <w:sz w:val="24"/>
                <w:szCs w:val="24"/>
              </w:rPr>
            </w:pPr>
            <w:r>
              <w:rPr>
                <w:rFonts w:ascii="Arial" w:hAnsi="Arial" w:cs="Arial"/>
                <w:sz w:val="24"/>
                <w:szCs w:val="24"/>
              </w:rPr>
              <w:t>Interface</w:t>
            </w:r>
          </w:p>
        </w:tc>
        <w:tc>
          <w:tcPr>
            <w:tcW w:w="3998" w:type="dxa"/>
            <w:vAlign w:val="center"/>
          </w:tcPr>
          <w:p w14:paraId="6C83B2AA" w14:textId="6B179A63" w:rsidR="000A2D89" w:rsidRDefault="000A2D89" w:rsidP="000A2D89">
            <w:pPr>
              <w:rPr>
                <w:rFonts w:ascii="Arial" w:hAnsi="Arial" w:cs="Arial"/>
                <w:sz w:val="24"/>
                <w:szCs w:val="24"/>
              </w:rPr>
            </w:pPr>
            <w:r>
              <w:rPr>
                <w:rFonts w:ascii="Arial" w:hAnsi="Arial" w:cs="Arial"/>
                <w:sz w:val="24"/>
                <w:szCs w:val="24"/>
              </w:rPr>
              <w:t>Formulario para dar mantenimiento a la tabla alumnos</w:t>
            </w:r>
          </w:p>
        </w:tc>
      </w:tr>
      <w:tr w:rsidR="000A2D89" w14:paraId="50EB9D83" w14:textId="77777777" w:rsidTr="000A2D89">
        <w:trPr>
          <w:jc w:val="center"/>
        </w:trPr>
        <w:tc>
          <w:tcPr>
            <w:tcW w:w="2652" w:type="dxa"/>
            <w:vAlign w:val="center"/>
          </w:tcPr>
          <w:p w14:paraId="676023CD" w14:textId="1FE11AFD" w:rsidR="000A2D89" w:rsidDel="00020703" w:rsidRDefault="000A2D89" w:rsidP="000A2D89">
            <w:pPr>
              <w:jc w:val="center"/>
              <w:rPr>
                <w:noProof/>
              </w:rPr>
            </w:pPr>
            <w:r>
              <w:rPr>
                <w:noProof/>
              </w:rPr>
              <w:drawing>
                <wp:inline distT="0" distB="0" distL="0" distR="0" wp14:anchorId="19D5142F" wp14:editId="1E74125D">
                  <wp:extent cx="1219306" cy="8611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19306" cy="861135"/>
                          </a:xfrm>
                          <a:prstGeom prst="rect">
                            <a:avLst/>
                          </a:prstGeom>
                        </pic:spPr>
                      </pic:pic>
                    </a:graphicData>
                  </a:graphic>
                </wp:inline>
              </w:drawing>
            </w:r>
          </w:p>
        </w:tc>
        <w:tc>
          <w:tcPr>
            <w:tcW w:w="1844" w:type="dxa"/>
            <w:vAlign w:val="center"/>
          </w:tcPr>
          <w:p w14:paraId="6E4A6DCD" w14:textId="7031059B" w:rsidR="000A2D89" w:rsidRDefault="000A2D89" w:rsidP="000A2D89">
            <w:pPr>
              <w:jc w:val="center"/>
              <w:rPr>
                <w:rFonts w:ascii="Arial" w:hAnsi="Arial" w:cs="Arial"/>
                <w:sz w:val="24"/>
                <w:szCs w:val="24"/>
              </w:rPr>
            </w:pPr>
            <w:r>
              <w:rPr>
                <w:rFonts w:ascii="Arial" w:hAnsi="Arial" w:cs="Arial"/>
                <w:sz w:val="24"/>
                <w:szCs w:val="24"/>
              </w:rPr>
              <w:t>Clase controladora</w:t>
            </w:r>
          </w:p>
        </w:tc>
        <w:tc>
          <w:tcPr>
            <w:tcW w:w="3998" w:type="dxa"/>
            <w:vAlign w:val="center"/>
          </w:tcPr>
          <w:p w14:paraId="386334C1" w14:textId="3C81E063" w:rsidR="000A2D89" w:rsidRDefault="000A2D89" w:rsidP="000A2D89">
            <w:pPr>
              <w:rPr>
                <w:rFonts w:ascii="Arial" w:hAnsi="Arial" w:cs="Arial"/>
                <w:sz w:val="24"/>
                <w:szCs w:val="24"/>
              </w:rPr>
            </w:pPr>
            <w:r>
              <w:rPr>
                <w:rFonts w:ascii="Arial" w:hAnsi="Arial" w:cs="Arial"/>
                <w:sz w:val="24"/>
                <w:szCs w:val="24"/>
              </w:rPr>
              <w:t>Clase controladora Carreras que contiene los métodos y procedimientos para poder encontrar las distintas carreras registrados</w:t>
            </w:r>
          </w:p>
        </w:tc>
      </w:tr>
      <w:tr w:rsidR="000A2D89" w14:paraId="4E527385" w14:textId="77777777" w:rsidTr="000A2D89">
        <w:trPr>
          <w:jc w:val="center"/>
        </w:trPr>
        <w:tc>
          <w:tcPr>
            <w:tcW w:w="2652" w:type="dxa"/>
            <w:vAlign w:val="center"/>
          </w:tcPr>
          <w:p w14:paraId="7A069CC7" w14:textId="22274BC8" w:rsidR="000A2D89" w:rsidRDefault="000A2D89" w:rsidP="000A2D89">
            <w:pPr>
              <w:jc w:val="center"/>
              <w:rPr>
                <w:noProof/>
              </w:rPr>
            </w:pPr>
            <w:r>
              <w:rPr>
                <w:noProof/>
              </w:rPr>
              <w:drawing>
                <wp:inline distT="0" distB="0" distL="0" distR="0" wp14:anchorId="58930668" wp14:editId="1B6999F4">
                  <wp:extent cx="914479" cy="8611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14479" cy="861135"/>
                          </a:xfrm>
                          <a:prstGeom prst="rect">
                            <a:avLst/>
                          </a:prstGeom>
                        </pic:spPr>
                      </pic:pic>
                    </a:graphicData>
                  </a:graphic>
                </wp:inline>
              </w:drawing>
            </w:r>
          </w:p>
        </w:tc>
        <w:tc>
          <w:tcPr>
            <w:tcW w:w="1844" w:type="dxa"/>
            <w:vAlign w:val="center"/>
          </w:tcPr>
          <w:p w14:paraId="6AB97799" w14:textId="4B272CBA" w:rsidR="000A2D89" w:rsidRDefault="004F3311" w:rsidP="000A2D89">
            <w:pPr>
              <w:jc w:val="center"/>
              <w:rPr>
                <w:rFonts w:ascii="Arial" w:hAnsi="Arial" w:cs="Arial"/>
                <w:sz w:val="24"/>
                <w:szCs w:val="24"/>
              </w:rPr>
            </w:pPr>
            <w:r>
              <w:rPr>
                <w:rFonts w:ascii="Arial" w:hAnsi="Arial" w:cs="Arial"/>
                <w:sz w:val="24"/>
                <w:szCs w:val="24"/>
              </w:rPr>
              <w:t>Clase entidad</w:t>
            </w:r>
          </w:p>
        </w:tc>
        <w:tc>
          <w:tcPr>
            <w:tcW w:w="3998" w:type="dxa"/>
            <w:vAlign w:val="center"/>
          </w:tcPr>
          <w:p w14:paraId="682E2BC8" w14:textId="55F5AB14" w:rsidR="000A2D89" w:rsidRDefault="000A2D89" w:rsidP="000A2D89">
            <w:pPr>
              <w:rPr>
                <w:rFonts w:ascii="Arial" w:hAnsi="Arial" w:cs="Arial"/>
                <w:sz w:val="24"/>
                <w:szCs w:val="24"/>
              </w:rPr>
            </w:pPr>
            <w:r>
              <w:rPr>
                <w:rFonts w:ascii="Arial" w:hAnsi="Arial" w:cs="Arial"/>
                <w:sz w:val="24"/>
                <w:szCs w:val="24"/>
              </w:rPr>
              <w:t>Clase entidad donde se establece los métodos y funciones necesarias para realizar un CRUD a la base de datos seleccionada</w:t>
            </w:r>
          </w:p>
        </w:tc>
      </w:tr>
      <w:tr w:rsidR="004F3311" w14:paraId="47A3C76B" w14:textId="77777777" w:rsidTr="000A2D89">
        <w:trPr>
          <w:jc w:val="center"/>
        </w:trPr>
        <w:tc>
          <w:tcPr>
            <w:tcW w:w="2652" w:type="dxa"/>
            <w:vAlign w:val="center"/>
          </w:tcPr>
          <w:p w14:paraId="4C268351" w14:textId="1887E51C" w:rsidR="004F3311" w:rsidRDefault="004F3311" w:rsidP="004F3311">
            <w:pPr>
              <w:jc w:val="center"/>
              <w:rPr>
                <w:noProof/>
              </w:rPr>
            </w:pPr>
            <w:r>
              <w:rPr>
                <w:noProof/>
              </w:rPr>
              <w:drawing>
                <wp:inline distT="0" distB="0" distL="0" distR="0" wp14:anchorId="306D2C14" wp14:editId="6740CAFD">
                  <wp:extent cx="1463167" cy="762066"/>
                  <wp:effectExtent l="0" t="0" r="381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63167" cy="762066"/>
                          </a:xfrm>
                          <a:prstGeom prst="rect">
                            <a:avLst/>
                          </a:prstGeom>
                        </pic:spPr>
                      </pic:pic>
                    </a:graphicData>
                  </a:graphic>
                </wp:inline>
              </w:drawing>
            </w:r>
          </w:p>
        </w:tc>
        <w:tc>
          <w:tcPr>
            <w:tcW w:w="1844" w:type="dxa"/>
            <w:vAlign w:val="center"/>
          </w:tcPr>
          <w:p w14:paraId="7C8897A2" w14:textId="7779ACA4" w:rsidR="004F3311" w:rsidRDefault="004F3311" w:rsidP="004F3311">
            <w:pPr>
              <w:jc w:val="center"/>
              <w:rPr>
                <w:rFonts w:ascii="Arial" w:hAnsi="Arial" w:cs="Arial"/>
                <w:sz w:val="24"/>
                <w:szCs w:val="24"/>
              </w:rPr>
            </w:pPr>
            <w:r>
              <w:rPr>
                <w:rFonts w:ascii="Arial" w:hAnsi="Arial" w:cs="Arial"/>
                <w:sz w:val="24"/>
                <w:szCs w:val="24"/>
              </w:rPr>
              <w:t>Interface</w:t>
            </w:r>
          </w:p>
        </w:tc>
        <w:tc>
          <w:tcPr>
            <w:tcW w:w="3998" w:type="dxa"/>
            <w:vAlign w:val="center"/>
          </w:tcPr>
          <w:p w14:paraId="1F2E208F" w14:textId="5391C300" w:rsidR="004F3311" w:rsidRDefault="004F3311" w:rsidP="004F3311">
            <w:pPr>
              <w:rPr>
                <w:rFonts w:ascii="Arial" w:hAnsi="Arial" w:cs="Arial"/>
                <w:sz w:val="24"/>
                <w:szCs w:val="24"/>
              </w:rPr>
            </w:pPr>
            <w:r>
              <w:rPr>
                <w:rFonts w:ascii="Arial" w:hAnsi="Arial" w:cs="Arial"/>
                <w:sz w:val="24"/>
                <w:szCs w:val="24"/>
              </w:rPr>
              <w:t>Formulario para dar mantenimiento a la tabla cursos</w:t>
            </w:r>
          </w:p>
        </w:tc>
      </w:tr>
      <w:tr w:rsidR="004F3311" w14:paraId="2E3E4114" w14:textId="77777777" w:rsidTr="000A2D89">
        <w:trPr>
          <w:jc w:val="center"/>
        </w:trPr>
        <w:tc>
          <w:tcPr>
            <w:tcW w:w="2652" w:type="dxa"/>
            <w:vAlign w:val="center"/>
          </w:tcPr>
          <w:p w14:paraId="712639EC" w14:textId="69776414" w:rsidR="004F3311" w:rsidRDefault="004F3311" w:rsidP="004F3311">
            <w:pPr>
              <w:jc w:val="center"/>
              <w:rPr>
                <w:noProof/>
              </w:rPr>
            </w:pPr>
            <w:r>
              <w:rPr>
                <w:noProof/>
              </w:rPr>
              <w:drawing>
                <wp:inline distT="0" distB="0" distL="0" distR="0" wp14:anchorId="24474F6C" wp14:editId="5EBEBB3F">
                  <wp:extent cx="1364098" cy="960203"/>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64098" cy="960203"/>
                          </a:xfrm>
                          <a:prstGeom prst="rect">
                            <a:avLst/>
                          </a:prstGeom>
                        </pic:spPr>
                      </pic:pic>
                    </a:graphicData>
                  </a:graphic>
                </wp:inline>
              </w:drawing>
            </w:r>
          </w:p>
        </w:tc>
        <w:tc>
          <w:tcPr>
            <w:tcW w:w="1844" w:type="dxa"/>
            <w:vAlign w:val="center"/>
          </w:tcPr>
          <w:p w14:paraId="6288FBB5" w14:textId="00E26C19" w:rsidR="004F3311" w:rsidRDefault="004F3311" w:rsidP="004F3311">
            <w:pPr>
              <w:jc w:val="center"/>
              <w:rPr>
                <w:rFonts w:ascii="Arial" w:hAnsi="Arial" w:cs="Arial"/>
                <w:sz w:val="24"/>
                <w:szCs w:val="24"/>
              </w:rPr>
            </w:pPr>
            <w:r>
              <w:rPr>
                <w:rFonts w:ascii="Arial" w:hAnsi="Arial" w:cs="Arial"/>
                <w:sz w:val="24"/>
                <w:szCs w:val="24"/>
              </w:rPr>
              <w:t>Clase controladora</w:t>
            </w:r>
          </w:p>
        </w:tc>
        <w:tc>
          <w:tcPr>
            <w:tcW w:w="3998" w:type="dxa"/>
            <w:vAlign w:val="center"/>
          </w:tcPr>
          <w:p w14:paraId="3C2D3B07" w14:textId="74EFAA51" w:rsidR="004F3311" w:rsidRDefault="004F3311" w:rsidP="004F3311">
            <w:pPr>
              <w:rPr>
                <w:rFonts w:ascii="Arial" w:hAnsi="Arial" w:cs="Arial"/>
                <w:sz w:val="24"/>
                <w:szCs w:val="24"/>
              </w:rPr>
            </w:pPr>
            <w:r>
              <w:rPr>
                <w:rFonts w:ascii="Arial" w:hAnsi="Arial" w:cs="Arial"/>
                <w:sz w:val="24"/>
                <w:szCs w:val="24"/>
              </w:rPr>
              <w:t>Clase controladora Cursos que contiene los métodos y procedimientos para poder encontrar los distintos cursos registrados</w:t>
            </w:r>
          </w:p>
        </w:tc>
      </w:tr>
      <w:tr w:rsidR="004F3311" w14:paraId="7E8E74B4" w14:textId="77777777" w:rsidTr="000A2D89">
        <w:trPr>
          <w:jc w:val="center"/>
        </w:trPr>
        <w:tc>
          <w:tcPr>
            <w:tcW w:w="2652" w:type="dxa"/>
            <w:vAlign w:val="center"/>
          </w:tcPr>
          <w:p w14:paraId="25536553" w14:textId="661599AF" w:rsidR="004F3311" w:rsidRDefault="004F3311" w:rsidP="004F3311">
            <w:pPr>
              <w:jc w:val="center"/>
              <w:rPr>
                <w:noProof/>
              </w:rPr>
            </w:pPr>
            <w:r>
              <w:rPr>
                <w:noProof/>
              </w:rPr>
              <w:drawing>
                <wp:inline distT="0" distB="0" distL="0" distR="0" wp14:anchorId="65B5AE7B" wp14:editId="05F391B5">
                  <wp:extent cx="929721" cy="845893"/>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9721" cy="845893"/>
                          </a:xfrm>
                          <a:prstGeom prst="rect">
                            <a:avLst/>
                          </a:prstGeom>
                        </pic:spPr>
                      </pic:pic>
                    </a:graphicData>
                  </a:graphic>
                </wp:inline>
              </w:drawing>
            </w:r>
          </w:p>
        </w:tc>
        <w:tc>
          <w:tcPr>
            <w:tcW w:w="1844" w:type="dxa"/>
            <w:vAlign w:val="center"/>
          </w:tcPr>
          <w:p w14:paraId="0B62D874" w14:textId="4D9C3760" w:rsidR="004F3311" w:rsidRDefault="004F3311" w:rsidP="004F3311">
            <w:pPr>
              <w:jc w:val="center"/>
              <w:rPr>
                <w:rFonts w:ascii="Arial" w:hAnsi="Arial" w:cs="Arial"/>
                <w:sz w:val="24"/>
                <w:szCs w:val="24"/>
              </w:rPr>
            </w:pPr>
            <w:r>
              <w:rPr>
                <w:rFonts w:ascii="Arial" w:hAnsi="Arial" w:cs="Arial"/>
                <w:sz w:val="24"/>
                <w:szCs w:val="24"/>
              </w:rPr>
              <w:t>Clase entidad</w:t>
            </w:r>
          </w:p>
        </w:tc>
        <w:tc>
          <w:tcPr>
            <w:tcW w:w="3998" w:type="dxa"/>
            <w:vAlign w:val="center"/>
          </w:tcPr>
          <w:p w14:paraId="6A168F90" w14:textId="0BF67BA1" w:rsidR="004F3311" w:rsidRDefault="004F3311" w:rsidP="004F3311">
            <w:pPr>
              <w:rPr>
                <w:rFonts w:ascii="Arial" w:hAnsi="Arial" w:cs="Arial"/>
                <w:sz w:val="24"/>
                <w:szCs w:val="24"/>
              </w:rPr>
            </w:pPr>
            <w:r>
              <w:rPr>
                <w:rFonts w:ascii="Arial" w:hAnsi="Arial" w:cs="Arial"/>
                <w:sz w:val="24"/>
                <w:szCs w:val="24"/>
              </w:rPr>
              <w:t>Clase entidad donde se establece los métodos y funciones necesarias para realizar un CRUD a la base de datos seleccionada</w:t>
            </w:r>
          </w:p>
        </w:tc>
      </w:tr>
      <w:tr w:rsidR="004F3311" w14:paraId="4C4A4DE3" w14:textId="77777777" w:rsidTr="000A2D89">
        <w:trPr>
          <w:jc w:val="center"/>
        </w:trPr>
        <w:tc>
          <w:tcPr>
            <w:tcW w:w="2652" w:type="dxa"/>
            <w:vAlign w:val="center"/>
          </w:tcPr>
          <w:p w14:paraId="3A202516" w14:textId="12C3159A" w:rsidR="004F3311" w:rsidRDefault="004F3311" w:rsidP="004F3311">
            <w:pPr>
              <w:jc w:val="center"/>
              <w:rPr>
                <w:noProof/>
              </w:rPr>
            </w:pPr>
            <w:r>
              <w:rPr>
                <w:noProof/>
              </w:rPr>
              <w:drawing>
                <wp:inline distT="0" distB="0" distL="0" distR="0" wp14:anchorId="61207B00" wp14:editId="361BA8D6">
                  <wp:extent cx="1303133" cy="65537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03133" cy="655377"/>
                          </a:xfrm>
                          <a:prstGeom prst="rect">
                            <a:avLst/>
                          </a:prstGeom>
                        </pic:spPr>
                      </pic:pic>
                    </a:graphicData>
                  </a:graphic>
                </wp:inline>
              </w:drawing>
            </w:r>
          </w:p>
        </w:tc>
        <w:tc>
          <w:tcPr>
            <w:tcW w:w="1844" w:type="dxa"/>
            <w:vAlign w:val="center"/>
          </w:tcPr>
          <w:p w14:paraId="7E3B9508" w14:textId="7D7A599B" w:rsidR="004F3311" w:rsidRDefault="004F3311" w:rsidP="004F3311">
            <w:pPr>
              <w:jc w:val="center"/>
              <w:rPr>
                <w:rFonts w:ascii="Arial" w:hAnsi="Arial" w:cs="Arial"/>
                <w:sz w:val="24"/>
                <w:szCs w:val="24"/>
              </w:rPr>
            </w:pPr>
            <w:r>
              <w:rPr>
                <w:rFonts w:ascii="Arial" w:hAnsi="Arial" w:cs="Arial"/>
                <w:sz w:val="24"/>
                <w:szCs w:val="24"/>
              </w:rPr>
              <w:t>Interface</w:t>
            </w:r>
          </w:p>
        </w:tc>
        <w:tc>
          <w:tcPr>
            <w:tcW w:w="3998" w:type="dxa"/>
            <w:vAlign w:val="center"/>
          </w:tcPr>
          <w:p w14:paraId="4ED13E27" w14:textId="6F83874F" w:rsidR="004F3311" w:rsidRDefault="004F3311" w:rsidP="004F3311">
            <w:pPr>
              <w:rPr>
                <w:rFonts w:ascii="Arial" w:hAnsi="Arial" w:cs="Arial"/>
                <w:sz w:val="24"/>
                <w:szCs w:val="24"/>
              </w:rPr>
            </w:pPr>
            <w:r>
              <w:rPr>
                <w:rFonts w:ascii="Arial" w:hAnsi="Arial" w:cs="Arial"/>
                <w:sz w:val="24"/>
                <w:szCs w:val="24"/>
              </w:rPr>
              <w:t xml:space="preserve">Formulario para dar mantenimiento a la tabla </w:t>
            </w:r>
            <w:r>
              <w:rPr>
                <w:rFonts w:ascii="Arial" w:hAnsi="Arial" w:cs="Arial"/>
                <w:sz w:val="24"/>
                <w:szCs w:val="24"/>
              </w:rPr>
              <w:t>citas</w:t>
            </w:r>
          </w:p>
        </w:tc>
      </w:tr>
      <w:tr w:rsidR="004F3311" w14:paraId="5BF11951" w14:textId="77777777" w:rsidTr="000A2D89">
        <w:trPr>
          <w:jc w:val="center"/>
        </w:trPr>
        <w:tc>
          <w:tcPr>
            <w:tcW w:w="2652" w:type="dxa"/>
            <w:vAlign w:val="center"/>
          </w:tcPr>
          <w:p w14:paraId="5694105E" w14:textId="2F3955C4" w:rsidR="004F3311" w:rsidRDefault="004F3311" w:rsidP="004F3311">
            <w:pPr>
              <w:jc w:val="center"/>
              <w:rPr>
                <w:noProof/>
              </w:rPr>
            </w:pPr>
            <w:r>
              <w:rPr>
                <w:noProof/>
              </w:rPr>
              <w:drawing>
                <wp:inline distT="0" distB="0" distL="0" distR="0" wp14:anchorId="459BFFAB" wp14:editId="0CAC1732">
                  <wp:extent cx="1021168" cy="823031"/>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21168" cy="823031"/>
                          </a:xfrm>
                          <a:prstGeom prst="rect">
                            <a:avLst/>
                          </a:prstGeom>
                        </pic:spPr>
                      </pic:pic>
                    </a:graphicData>
                  </a:graphic>
                </wp:inline>
              </w:drawing>
            </w:r>
          </w:p>
        </w:tc>
        <w:tc>
          <w:tcPr>
            <w:tcW w:w="1844" w:type="dxa"/>
            <w:vAlign w:val="center"/>
          </w:tcPr>
          <w:p w14:paraId="0944C59C" w14:textId="18066233" w:rsidR="004F3311" w:rsidRDefault="004F3311" w:rsidP="004F3311">
            <w:pPr>
              <w:jc w:val="center"/>
              <w:rPr>
                <w:rFonts w:ascii="Arial" w:hAnsi="Arial" w:cs="Arial"/>
                <w:sz w:val="24"/>
                <w:szCs w:val="24"/>
              </w:rPr>
            </w:pPr>
            <w:r>
              <w:rPr>
                <w:rFonts w:ascii="Arial" w:hAnsi="Arial" w:cs="Arial"/>
                <w:sz w:val="24"/>
                <w:szCs w:val="24"/>
              </w:rPr>
              <w:t>Clase controladora</w:t>
            </w:r>
          </w:p>
        </w:tc>
        <w:tc>
          <w:tcPr>
            <w:tcW w:w="3998" w:type="dxa"/>
            <w:vAlign w:val="center"/>
          </w:tcPr>
          <w:p w14:paraId="2E5DB4E2" w14:textId="14C09E20" w:rsidR="004F3311" w:rsidRDefault="004F3311" w:rsidP="004F3311">
            <w:pPr>
              <w:rPr>
                <w:rFonts w:ascii="Arial" w:hAnsi="Arial" w:cs="Arial"/>
                <w:sz w:val="24"/>
                <w:szCs w:val="24"/>
              </w:rPr>
            </w:pPr>
            <w:r>
              <w:rPr>
                <w:rFonts w:ascii="Arial" w:hAnsi="Arial" w:cs="Arial"/>
                <w:sz w:val="24"/>
                <w:szCs w:val="24"/>
              </w:rPr>
              <w:t xml:space="preserve">Clase controladora </w:t>
            </w:r>
            <w:r>
              <w:rPr>
                <w:rFonts w:ascii="Arial" w:hAnsi="Arial" w:cs="Arial"/>
                <w:sz w:val="24"/>
                <w:szCs w:val="24"/>
              </w:rPr>
              <w:t>Citas</w:t>
            </w:r>
            <w:r>
              <w:rPr>
                <w:rFonts w:ascii="Arial" w:hAnsi="Arial" w:cs="Arial"/>
                <w:sz w:val="24"/>
                <w:szCs w:val="24"/>
              </w:rPr>
              <w:t xml:space="preserve"> que contiene los métodos y procedimientos para poder encontrar las distintas </w:t>
            </w:r>
            <w:r>
              <w:rPr>
                <w:rFonts w:ascii="Arial" w:hAnsi="Arial" w:cs="Arial"/>
                <w:sz w:val="24"/>
                <w:szCs w:val="24"/>
              </w:rPr>
              <w:t>citas</w:t>
            </w:r>
            <w:r>
              <w:rPr>
                <w:rFonts w:ascii="Arial" w:hAnsi="Arial" w:cs="Arial"/>
                <w:sz w:val="24"/>
                <w:szCs w:val="24"/>
              </w:rPr>
              <w:t xml:space="preserve"> registrad</w:t>
            </w:r>
            <w:r>
              <w:rPr>
                <w:rFonts w:ascii="Arial" w:hAnsi="Arial" w:cs="Arial"/>
                <w:sz w:val="24"/>
                <w:szCs w:val="24"/>
              </w:rPr>
              <w:t>a</w:t>
            </w:r>
            <w:r>
              <w:rPr>
                <w:rFonts w:ascii="Arial" w:hAnsi="Arial" w:cs="Arial"/>
                <w:sz w:val="24"/>
                <w:szCs w:val="24"/>
              </w:rPr>
              <w:t>s</w:t>
            </w:r>
          </w:p>
        </w:tc>
      </w:tr>
      <w:tr w:rsidR="004F3311" w14:paraId="345A5E92" w14:textId="77777777" w:rsidTr="000A2D89">
        <w:trPr>
          <w:jc w:val="center"/>
        </w:trPr>
        <w:tc>
          <w:tcPr>
            <w:tcW w:w="2652" w:type="dxa"/>
            <w:vAlign w:val="center"/>
          </w:tcPr>
          <w:p w14:paraId="0ADF8ACB" w14:textId="1091B6ED" w:rsidR="004F3311" w:rsidRDefault="004F3311" w:rsidP="004F3311">
            <w:pPr>
              <w:jc w:val="center"/>
              <w:rPr>
                <w:noProof/>
              </w:rPr>
            </w:pPr>
            <w:r>
              <w:rPr>
                <w:noProof/>
              </w:rPr>
              <w:drawing>
                <wp:inline distT="0" distB="0" distL="0" distR="0" wp14:anchorId="41236E13" wp14:editId="0742AFCA">
                  <wp:extent cx="807790" cy="88399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07790" cy="883997"/>
                          </a:xfrm>
                          <a:prstGeom prst="rect">
                            <a:avLst/>
                          </a:prstGeom>
                        </pic:spPr>
                      </pic:pic>
                    </a:graphicData>
                  </a:graphic>
                </wp:inline>
              </w:drawing>
            </w:r>
          </w:p>
        </w:tc>
        <w:tc>
          <w:tcPr>
            <w:tcW w:w="1844" w:type="dxa"/>
            <w:vAlign w:val="center"/>
          </w:tcPr>
          <w:p w14:paraId="3CDC4CE9" w14:textId="2C13D18A" w:rsidR="004F3311" w:rsidRDefault="004F3311" w:rsidP="004F3311">
            <w:pPr>
              <w:jc w:val="center"/>
              <w:rPr>
                <w:rFonts w:ascii="Arial" w:hAnsi="Arial" w:cs="Arial"/>
                <w:sz w:val="24"/>
                <w:szCs w:val="24"/>
              </w:rPr>
            </w:pPr>
            <w:r>
              <w:rPr>
                <w:rFonts w:ascii="Arial" w:hAnsi="Arial" w:cs="Arial"/>
                <w:sz w:val="24"/>
                <w:szCs w:val="24"/>
              </w:rPr>
              <w:t>Clase entidad</w:t>
            </w:r>
          </w:p>
        </w:tc>
        <w:tc>
          <w:tcPr>
            <w:tcW w:w="3998" w:type="dxa"/>
            <w:vAlign w:val="center"/>
          </w:tcPr>
          <w:p w14:paraId="6A7F6534" w14:textId="06FF3A5F" w:rsidR="004F3311" w:rsidRDefault="004F3311" w:rsidP="004F3311">
            <w:pPr>
              <w:rPr>
                <w:rFonts w:ascii="Arial" w:hAnsi="Arial" w:cs="Arial"/>
                <w:sz w:val="24"/>
                <w:szCs w:val="24"/>
              </w:rPr>
            </w:pPr>
            <w:r>
              <w:rPr>
                <w:rFonts w:ascii="Arial" w:hAnsi="Arial" w:cs="Arial"/>
                <w:sz w:val="24"/>
                <w:szCs w:val="24"/>
              </w:rPr>
              <w:t>Clase entidad donde se establece los métodos y funciones necesarias para realizar un CRUD a la base de datos seleccionada</w:t>
            </w:r>
          </w:p>
        </w:tc>
      </w:tr>
      <w:tr w:rsidR="004F3311" w14:paraId="451B7CFA" w14:textId="77777777" w:rsidTr="000A2D89">
        <w:trPr>
          <w:jc w:val="center"/>
        </w:trPr>
        <w:tc>
          <w:tcPr>
            <w:tcW w:w="2652" w:type="dxa"/>
            <w:vAlign w:val="center"/>
          </w:tcPr>
          <w:p w14:paraId="25E2DCC4" w14:textId="04D18959" w:rsidR="004F3311" w:rsidRDefault="004F3311" w:rsidP="004F3311">
            <w:pPr>
              <w:jc w:val="center"/>
              <w:rPr>
                <w:noProof/>
              </w:rPr>
            </w:pPr>
            <w:r>
              <w:rPr>
                <w:noProof/>
              </w:rPr>
              <w:lastRenderedPageBreak/>
              <w:drawing>
                <wp:inline distT="0" distB="0" distL="0" distR="0" wp14:anchorId="758ECCA2" wp14:editId="024D50A0">
                  <wp:extent cx="1767993" cy="708721"/>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67993" cy="708721"/>
                          </a:xfrm>
                          <a:prstGeom prst="rect">
                            <a:avLst/>
                          </a:prstGeom>
                        </pic:spPr>
                      </pic:pic>
                    </a:graphicData>
                  </a:graphic>
                </wp:inline>
              </w:drawing>
            </w:r>
          </w:p>
        </w:tc>
        <w:tc>
          <w:tcPr>
            <w:tcW w:w="1844" w:type="dxa"/>
            <w:vAlign w:val="center"/>
          </w:tcPr>
          <w:p w14:paraId="0B3C0068" w14:textId="3F7C9600" w:rsidR="004F3311" w:rsidRDefault="004F3311" w:rsidP="004F3311">
            <w:pPr>
              <w:jc w:val="center"/>
              <w:rPr>
                <w:rFonts w:ascii="Arial" w:hAnsi="Arial" w:cs="Arial"/>
                <w:sz w:val="24"/>
                <w:szCs w:val="24"/>
              </w:rPr>
            </w:pPr>
            <w:r>
              <w:rPr>
                <w:rFonts w:ascii="Arial" w:hAnsi="Arial" w:cs="Arial"/>
                <w:sz w:val="24"/>
                <w:szCs w:val="24"/>
              </w:rPr>
              <w:t>Interface</w:t>
            </w:r>
          </w:p>
        </w:tc>
        <w:tc>
          <w:tcPr>
            <w:tcW w:w="3998" w:type="dxa"/>
            <w:vAlign w:val="center"/>
          </w:tcPr>
          <w:p w14:paraId="17E847E9" w14:textId="446FD7AA" w:rsidR="004F3311" w:rsidRDefault="004F3311" w:rsidP="004F3311">
            <w:pPr>
              <w:rPr>
                <w:rFonts w:ascii="Arial" w:hAnsi="Arial" w:cs="Arial"/>
                <w:sz w:val="24"/>
                <w:szCs w:val="24"/>
              </w:rPr>
            </w:pPr>
            <w:r>
              <w:rPr>
                <w:rFonts w:ascii="Arial" w:hAnsi="Arial" w:cs="Arial"/>
                <w:sz w:val="24"/>
                <w:szCs w:val="24"/>
              </w:rPr>
              <w:t xml:space="preserve">Formulario para dar mantenimiento a la tabla </w:t>
            </w:r>
            <w:r>
              <w:rPr>
                <w:rFonts w:ascii="Arial" w:hAnsi="Arial" w:cs="Arial"/>
                <w:sz w:val="24"/>
                <w:szCs w:val="24"/>
              </w:rPr>
              <w:t>valoraciones</w:t>
            </w:r>
          </w:p>
        </w:tc>
      </w:tr>
      <w:tr w:rsidR="004F3311" w14:paraId="0FE7792A" w14:textId="77777777" w:rsidTr="000A2D89">
        <w:trPr>
          <w:jc w:val="center"/>
        </w:trPr>
        <w:tc>
          <w:tcPr>
            <w:tcW w:w="2652" w:type="dxa"/>
            <w:vAlign w:val="center"/>
          </w:tcPr>
          <w:p w14:paraId="77D1417E" w14:textId="2440043A" w:rsidR="004F3311" w:rsidRDefault="004F3311" w:rsidP="004F3311">
            <w:pPr>
              <w:jc w:val="center"/>
              <w:rPr>
                <w:noProof/>
              </w:rPr>
            </w:pPr>
            <w:r>
              <w:rPr>
                <w:noProof/>
              </w:rPr>
              <w:drawing>
                <wp:inline distT="0" distB="0" distL="0" distR="0" wp14:anchorId="46EEE5F5" wp14:editId="55F8CD62">
                  <wp:extent cx="1364098" cy="80779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64098" cy="807790"/>
                          </a:xfrm>
                          <a:prstGeom prst="rect">
                            <a:avLst/>
                          </a:prstGeom>
                        </pic:spPr>
                      </pic:pic>
                    </a:graphicData>
                  </a:graphic>
                </wp:inline>
              </w:drawing>
            </w:r>
          </w:p>
        </w:tc>
        <w:tc>
          <w:tcPr>
            <w:tcW w:w="1844" w:type="dxa"/>
            <w:vAlign w:val="center"/>
          </w:tcPr>
          <w:p w14:paraId="31CA845F" w14:textId="166C6FF5" w:rsidR="004F3311" w:rsidRDefault="004F3311" w:rsidP="004F3311">
            <w:pPr>
              <w:jc w:val="center"/>
              <w:rPr>
                <w:rFonts w:ascii="Arial" w:hAnsi="Arial" w:cs="Arial"/>
                <w:sz w:val="24"/>
                <w:szCs w:val="24"/>
              </w:rPr>
            </w:pPr>
            <w:r>
              <w:rPr>
                <w:rFonts w:ascii="Arial" w:hAnsi="Arial" w:cs="Arial"/>
                <w:sz w:val="24"/>
                <w:szCs w:val="24"/>
              </w:rPr>
              <w:t>Clase controladora</w:t>
            </w:r>
          </w:p>
        </w:tc>
        <w:tc>
          <w:tcPr>
            <w:tcW w:w="3998" w:type="dxa"/>
            <w:vAlign w:val="center"/>
          </w:tcPr>
          <w:p w14:paraId="41450542" w14:textId="1E336428" w:rsidR="004F3311" w:rsidRDefault="004F3311" w:rsidP="004F3311">
            <w:pPr>
              <w:rPr>
                <w:rFonts w:ascii="Arial" w:hAnsi="Arial" w:cs="Arial"/>
                <w:sz w:val="24"/>
                <w:szCs w:val="24"/>
              </w:rPr>
            </w:pPr>
            <w:r>
              <w:rPr>
                <w:rFonts w:ascii="Arial" w:hAnsi="Arial" w:cs="Arial"/>
                <w:sz w:val="24"/>
                <w:szCs w:val="24"/>
              </w:rPr>
              <w:t xml:space="preserve">Clase controladora </w:t>
            </w:r>
            <w:r>
              <w:rPr>
                <w:rFonts w:ascii="Arial" w:hAnsi="Arial" w:cs="Arial"/>
                <w:sz w:val="24"/>
                <w:szCs w:val="24"/>
              </w:rPr>
              <w:t>Valoraciones</w:t>
            </w:r>
            <w:r>
              <w:rPr>
                <w:rFonts w:ascii="Arial" w:hAnsi="Arial" w:cs="Arial"/>
                <w:sz w:val="24"/>
                <w:szCs w:val="24"/>
              </w:rPr>
              <w:t xml:space="preserve"> que contiene los métodos y procedimientos para poder encontrar las distintas carreras registrados</w:t>
            </w:r>
          </w:p>
        </w:tc>
      </w:tr>
      <w:tr w:rsidR="004F3311" w14:paraId="59232F4D" w14:textId="77777777" w:rsidTr="000A2D89">
        <w:trPr>
          <w:jc w:val="center"/>
        </w:trPr>
        <w:tc>
          <w:tcPr>
            <w:tcW w:w="2652" w:type="dxa"/>
            <w:vAlign w:val="center"/>
          </w:tcPr>
          <w:p w14:paraId="590CA38A" w14:textId="54CE5F60" w:rsidR="004F3311" w:rsidRDefault="004F3311" w:rsidP="004F3311">
            <w:pPr>
              <w:jc w:val="center"/>
              <w:rPr>
                <w:noProof/>
              </w:rPr>
            </w:pPr>
            <w:r>
              <w:rPr>
                <w:noProof/>
              </w:rPr>
              <w:drawing>
                <wp:inline distT="0" distB="0" distL="0" distR="0" wp14:anchorId="0C2DCA6F" wp14:editId="53BBAEA8">
                  <wp:extent cx="929721" cy="815411"/>
                  <wp:effectExtent l="0" t="0" r="381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29721" cy="815411"/>
                          </a:xfrm>
                          <a:prstGeom prst="rect">
                            <a:avLst/>
                          </a:prstGeom>
                        </pic:spPr>
                      </pic:pic>
                    </a:graphicData>
                  </a:graphic>
                </wp:inline>
              </w:drawing>
            </w:r>
          </w:p>
        </w:tc>
        <w:tc>
          <w:tcPr>
            <w:tcW w:w="1844" w:type="dxa"/>
            <w:vAlign w:val="center"/>
          </w:tcPr>
          <w:p w14:paraId="54EAC065" w14:textId="4FE15B72" w:rsidR="004F3311" w:rsidRDefault="004F3311" w:rsidP="004F3311">
            <w:pPr>
              <w:jc w:val="center"/>
              <w:rPr>
                <w:rFonts w:ascii="Arial" w:hAnsi="Arial" w:cs="Arial"/>
                <w:sz w:val="24"/>
                <w:szCs w:val="24"/>
              </w:rPr>
            </w:pPr>
            <w:r>
              <w:rPr>
                <w:rFonts w:ascii="Arial" w:hAnsi="Arial" w:cs="Arial"/>
                <w:sz w:val="24"/>
                <w:szCs w:val="24"/>
              </w:rPr>
              <w:t>Clase entidad</w:t>
            </w:r>
          </w:p>
        </w:tc>
        <w:tc>
          <w:tcPr>
            <w:tcW w:w="3998" w:type="dxa"/>
            <w:vAlign w:val="center"/>
          </w:tcPr>
          <w:p w14:paraId="4CE3C5AC" w14:textId="458BCF02" w:rsidR="004F3311" w:rsidRDefault="004F3311" w:rsidP="004F3311">
            <w:pPr>
              <w:rPr>
                <w:rFonts w:ascii="Arial" w:hAnsi="Arial" w:cs="Arial"/>
                <w:sz w:val="24"/>
                <w:szCs w:val="24"/>
              </w:rPr>
            </w:pPr>
            <w:r>
              <w:rPr>
                <w:rFonts w:ascii="Arial" w:hAnsi="Arial" w:cs="Arial"/>
                <w:sz w:val="24"/>
                <w:szCs w:val="24"/>
              </w:rPr>
              <w:t>Clase entidad donde se establece los métodos y funciones necesarias para realizar un CRUD a la base de datos seleccionada</w:t>
            </w:r>
          </w:p>
        </w:tc>
      </w:tr>
    </w:tbl>
    <w:p w14:paraId="326A168A" w14:textId="36B9C734" w:rsidR="004F3311" w:rsidRDefault="004F3311" w:rsidP="6FC88444">
      <w:pPr>
        <w:ind w:left="360"/>
        <w:jc w:val="both"/>
        <w:rPr>
          <w:rFonts w:ascii="Arial" w:eastAsia="Arial" w:hAnsi="Arial" w:cs="Arial"/>
          <w:color w:val="000000" w:themeColor="text1"/>
          <w:sz w:val="24"/>
          <w:szCs w:val="24"/>
        </w:rPr>
      </w:pPr>
    </w:p>
    <w:p w14:paraId="46E3736D" w14:textId="7E76563E" w:rsidR="004F3311" w:rsidRDefault="004F3311">
      <w:pPr>
        <w:rPr>
          <w:rFonts w:ascii="Arial" w:eastAsia="Arial" w:hAnsi="Arial" w:cs="Arial"/>
          <w:color w:val="000000" w:themeColor="text1"/>
          <w:sz w:val="24"/>
          <w:szCs w:val="24"/>
        </w:rPr>
        <w:sectPr w:rsidR="004F3311" w:rsidSect="00E43785">
          <w:pgSz w:w="11906" w:h="16838"/>
          <w:pgMar w:top="1418" w:right="1701" w:bottom="1418" w:left="1701" w:header="709" w:footer="709" w:gutter="0"/>
          <w:cols w:space="708"/>
          <w:docGrid w:linePitch="360"/>
        </w:sectPr>
      </w:pPr>
      <w:r>
        <w:rPr>
          <w:rFonts w:ascii="Arial" w:eastAsia="Arial" w:hAnsi="Arial" w:cs="Arial"/>
          <w:color w:val="000000" w:themeColor="text1"/>
          <w:sz w:val="24"/>
          <w:szCs w:val="24"/>
        </w:rPr>
        <w:br w:type="page"/>
      </w:r>
    </w:p>
    <w:p w14:paraId="7302350A" w14:textId="2DAF0A23" w:rsidR="004F3311" w:rsidRDefault="004F3311">
      <w:pPr>
        <w:rPr>
          <w:rFonts w:ascii="Arial" w:eastAsia="Arial" w:hAnsi="Arial" w:cs="Arial"/>
          <w:color w:val="000000" w:themeColor="text1"/>
          <w:sz w:val="24"/>
          <w:szCs w:val="24"/>
        </w:rPr>
      </w:pPr>
      <w:r>
        <w:rPr>
          <w:noProof/>
        </w:rPr>
        <w:lastRenderedPageBreak/>
        <w:drawing>
          <wp:anchor distT="0" distB="0" distL="114300" distR="114300" simplePos="0" relativeHeight="251683840" behindDoc="0" locked="0" layoutInCell="1" allowOverlap="1" wp14:anchorId="50B68D7B" wp14:editId="703DF441">
            <wp:simplePos x="0" y="0"/>
            <wp:positionH relativeFrom="column">
              <wp:posOffset>-526126</wp:posOffset>
            </wp:positionH>
            <wp:positionV relativeFrom="paragraph">
              <wp:posOffset>-366395</wp:posOffset>
            </wp:positionV>
            <wp:extent cx="9979172" cy="5908964"/>
            <wp:effectExtent l="0" t="0" r="3175"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979172" cy="59089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06F9A1" w14:textId="6CE87A77" w:rsidR="004F3311" w:rsidRDefault="004F3311" w:rsidP="6FC88444">
      <w:pPr>
        <w:ind w:left="360"/>
        <w:jc w:val="both"/>
        <w:rPr>
          <w:rFonts w:ascii="Arial" w:eastAsia="Arial" w:hAnsi="Arial" w:cs="Arial"/>
          <w:color w:val="000000" w:themeColor="text1"/>
          <w:sz w:val="24"/>
          <w:szCs w:val="24"/>
        </w:rPr>
        <w:sectPr w:rsidR="004F3311" w:rsidSect="004F3311">
          <w:pgSz w:w="16838" w:h="11906" w:orient="landscape"/>
          <w:pgMar w:top="1701" w:right="1418" w:bottom="1701" w:left="1418" w:header="709" w:footer="709" w:gutter="0"/>
          <w:cols w:space="708"/>
          <w:docGrid w:linePitch="360"/>
        </w:sectPr>
      </w:pPr>
    </w:p>
    <w:p w14:paraId="318E343F" w14:textId="6EFAE61D" w:rsidR="00B62C22" w:rsidRPr="00E6062C" w:rsidRDefault="00B62C22" w:rsidP="00B62C22">
      <w:pPr>
        <w:ind w:left="360"/>
        <w:jc w:val="both"/>
        <w:rPr>
          <w:ins w:id="258" w:author="Usuario invitado" w:date="2020-05-02T03:01:00Z"/>
          <w:rFonts w:ascii="Arial" w:eastAsia="Arial" w:hAnsi="Arial" w:cs="Arial"/>
          <w:color w:val="000000" w:themeColor="text1"/>
          <w:sz w:val="24"/>
          <w:szCs w:val="24"/>
          <w:rPrChange w:id="259" w:author="Usuario invitado" w:date="2020-05-02T18:38:00Z">
            <w:rPr>
              <w:ins w:id="260" w:author="Usuario invitado" w:date="2020-05-02T03:01:00Z"/>
              <w:rFonts w:ascii="Arial" w:eastAsia="Arial" w:hAnsi="Arial" w:cs="Arial"/>
              <w:sz w:val="24"/>
              <w:szCs w:val="24"/>
            </w:rPr>
          </w:rPrChange>
        </w:rPr>
      </w:pPr>
      <w:ins w:id="261" w:author="Usuario invitado" w:date="2020-05-02T03:01:00Z">
        <w:r w:rsidRPr="6FC88444">
          <w:rPr>
            <w:rFonts w:ascii="Arial" w:eastAsia="Arial" w:hAnsi="Arial" w:cs="Arial"/>
            <w:color w:val="000000" w:themeColor="text1"/>
            <w:sz w:val="24"/>
            <w:szCs w:val="24"/>
            <w:rPrChange w:id="262" w:author="Usuario invitado" w:date="2020-05-02T18:38:00Z">
              <w:rPr>
                <w:rFonts w:ascii="Arial" w:eastAsia="Arial" w:hAnsi="Arial" w:cs="Arial"/>
                <w:sz w:val="24"/>
                <w:szCs w:val="24"/>
              </w:rPr>
            </w:rPrChange>
          </w:rPr>
          <w:lastRenderedPageBreak/>
          <w:t>2.1.</w:t>
        </w:r>
      </w:ins>
      <w:r>
        <w:rPr>
          <w:rFonts w:ascii="Arial" w:eastAsia="Arial" w:hAnsi="Arial" w:cs="Arial"/>
          <w:color w:val="000000" w:themeColor="text1"/>
          <w:sz w:val="24"/>
          <w:szCs w:val="24"/>
        </w:rPr>
        <w:t>3</w:t>
      </w:r>
      <w:ins w:id="263" w:author="Usuario invitado" w:date="2020-05-02T03:01:00Z">
        <w:r w:rsidRPr="6FC88444">
          <w:rPr>
            <w:rFonts w:ascii="Arial" w:eastAsia="Arial" w:hAnsi="Arial" w:cs="Arial"/>
            <w:color w:val="000000" w:themeColor="text1"/>
            <w:sz w:val="24"/>
            <w:szCs w:val="24"/>
            <w:rPrChange w:id="264" w:author="Usuario invitado" w:date="2020-05-02T18:38:00Z">
              <w:rPr>
                <w:rFonts w:ascii="Arial" w:eastAsia="Arial" w:hAnsi="Arial" w:cs="Arial"/>
                <w:sz w:val="24"/>
                <w:szCs w:val="24"/>
              </w:rPr>
            </w:rPrChange>
          </w:rPr>
          <w:t xml:space="preserve">.  </w:t>
        </w:r>
      </w:ins>
      <w:r>
        <w:rPr>
          <w:rFonts w:ascii="Arial" w:eastAsia="Arial" w:hAnsi="Arial" w:cs="Arial"/>
          <w:color w:val="000000" w:themeColor="text1"/>
          <w:sz w:val="24"/>
          <w:szCs w:val="24"/>
        </w:rPr>
        <w:t>Diagrama de estados</w:t>
      </w:r>
    </w:p>
    <w:p w14:paraId="377734DF" w14:textId="0D78CBF9" w:rsidR="00B62C22" w:rsidRDefault="00B62C22" w:rsidP="00B62C22">
      <w:pPr>
        <w:ind w:left="360"/>
        <w:jc w:val="both"/>
        <w:rPr>
          <w:rFonts w:ascii="Arial" w:eastAsia="Arial" w:hAnsi="Arial" w:cs="Arial"/>
          <w:color w:val="000000" w:themeColor="text1"/>
          <w:sz w:val="24"/>
          <w:szCs w:val="24"/>
        </w:rPr>
      </w:pPr>
      <w:r>
        <w:rPr>
          <w:rFonts w:ascii="Arial" w:eastAsia="Arial" w:hAnsi="Arial" w:cs="Arial"/>
          <w:color w:val="000000" w:themeColor="text1"/>
          <w:sz w:val="24"/>
          <w:szCs w:val="24"/>
        </w:rPr>
        <w:t>Los estados por los que van a interactuar la solicitud son los siguientes:</w:t>
      </w:r>
    </w:p>
    <w:p w14:paraId="3B78BB0B" w14:textId="77777777" w:rsidR="00A932EC" w:rsidRDefault="00A932EC" w:rsidP="00A932EC">
      <w:pPr>
        <w:pStyle w:val="Prrafodelista"/>
        <w:numPr>
          <w:ilvl w:val="1"/>
          <w:numId w:val="83"/>
        </w:numPr>
        <w:jc w:val="both"/>
        <w:rPr>
          <w:rFonts w:ascii="Arial" w:eastAsia="Arial" w:hAnsi="Arial" w:cs="Arial"/>
          <w:color w:val="000000" w:themeColor="text1"/>
          <w:sz w:val="24"/>
          <w:szCs w:val="24"/>
        </w:rPr>
      </w:pPr>
      <w:r>
        <w:rPr>
          <w:rFonts w:ascii="Arial" w:eastAsia="Arial" w:hAnsi="Arial" w:cs="Arial"/>
          <w:color w:val="000000" w:themeColor="text1"/>
          <w:sz w:val="24"/>
          <w:szCs w:val="24"/>
        </w:rPr>
        <w:t>Pendiente: estado para cuando la cita se haya aceptado por el tutor</w:t>
      </w:r>
    </w:p>
    <w:p w14:paraId="2493EF2A" w14:textId="3ABF2D8B" w:rsidR="00574E0F" w:rsidRDefault="00A932EC" w:rsidP="00A932EC">
      <w:pPr>
        <w:pStyle w:val="Prrafodelista"/>
        <w:numPr>
          <w:ilvl w:val="1"/>
          <w:numId w:val="83"/>
        </w:numPr>
        <w:jc w:val="both"/>
        <w:rPr>
          <w:rFonts w:ascii="Arial" w:eastAsia="Arial" w:hAnsi="Arial" w:cs="Arial"/>
          <w:color w:val="000000" w:themeColor="text1"/>
          <w:sz w:val="24"/>
          <w:szCs w:val="24"/>
        </w:rPr>
      </w:pPr>
      <w:r>
        <w:rPr>
          <w:rFonts w:ascii="Arial" w:eastAsia="Arial" w:hAnsi="Arial" w:cs="Arial"/>
          <w:color w:val="000000" w:themeColor="text1"/>
          <w:sz w:val="24"/>
          <w:szCs w:val="24"/>
        </w:rPr>
        <w:t>Registrado: estado para cuando la cita se haya registrado correctamente</w:t>
      </w:r>
    </w:p>
    <w:p w14:paraId="65655800" w14:textId="29792853" w:rsidR="00B62C22" w:rsidRDefault="00B62C22" w:rsidP="00B62C22">
      <w:pPr>
        <w:pStyle w:val="Prrafodelista"/>
        <w:numPr>
          <w:ilvl w:val="1"/>
          <w:numId w:val="83"/>
        </w:numPr>
        <w:jc w:val="both"/>
        <w:rPr>
          <w:rFonts w:ascii="Arial" w:eastAsia="Arial" w:hAnsi="Arial" w:cs="Arial"/>
          <w:color w:val="000000" w:themeColor="text1"/>
          <w:sz w:val="24"/>
          <w:szCs w:val="24"/>
        </w:rPr>
      </w:pPr>
      <w:r>
        <w:rPr>
          <w:rFonts w:ascii="Arial" w:eastAsia="Arial" w:hAnsi="Arial" w:cs="Arial"/>
          <w:color w:val="000000" w:themeColor="text1"/>
          <w:sz w:val="24"/>
          <w:szCs w:val="24"/>
        </w:rPr>
        <w:t>En proceso: estado para cuando la cita se esté llevando a cabo</w:t>
      </w:r>
    </w:p>
    <w:p w14:paraId="2BCE2F37" w14:textId="581B9DF7" w:rsidR="00574E0F" w:rsidRDefault="00B62C22" w:rsidP="00574E0F">
      <w:pPr>
        <w:pStyle w:val="Prrafodelista"/>
        <w:numPr>
          <w:ilvl w:val="1"/>
          <w:numId w:val="83"/>
        </w:numPr>
        <w:jc w:val="both"/>
        <w:rPr>
          <w:rFonts w:ascii="Arial" w:eastAsia="Arial" w:hAnsi="Arial" w:cs="Arial"/>
          <w:color w:val="000000" w:themeColor="text1"/>
          <w:sz w:val="24"/>
          <w:szCs w:val="24"/>
        </w:rPr>
      </w:pPr>
      <w:r>
        <w:rPr>
          <w:rFonts w:ascii="Arial" w:eastAsia="Arial" w:hAnsi="Arial" w:cs="Arial"/>
          <w:color w:val="000000" w:themeColor="text1"/>
          <w:sz w:val="24"/>
          <w:szCs w:val="24"/>
        </w:rPr>
        <w:t>Cancelado: estado par</w:t>
      </w:r>
      <w:r w:rsidR="00574E0F">
        <w:rPr>
          <w:rFonts w:ascii="Arial" w:eastAsia="Arial" w:hAnsi="Arial" w:cs="Arial"/>
          <w:color w:val="000000" w:themeColor="text1"/>
          <w:sz w:val="24"/>
          <w:szCs w:val="24"/>
        </w:rPr>
        <w:t>a cuando la cita se haya cancelado por diversos motivos</w:t>
      </w:r>
    </w:p>
    <w:p w14:paraId="3687FBC6" w14:textId="56CF7CB6" w:rsidR="00574E0F" w:rsidRPr="00574E0F" w:rsidRDefault="00574E0F" w:rsidP="00574E0F">
      <w:pPr>
        <w:pStyle w:val="Prrafodelista"/>
        <w:numPr>
          <w:ilvl w:val="1"/>
          <w:numId w:val="83"/>
        </w:numPr>
        <w:jc w:val="both"/>
        <w:rPr>
          <w:rFonts w:ascii="Arial" w:eastAsia="Arial" w:hAnsi="Arial" w:cs="Arial"/>
          <w:color w:val="000000" w:themeColor="text1"/>
          <w:sz w:val="24"/>
          <w:szCs w:val="24"/>
        </w:rPr>
      </w:pPr>
      <w:r>
        <w:rPr>
          <w:rFonts w:ascii="Arial" w:eastAsia="Arial" w:hAnsi="Arial" w:cs="Arial"/>
          <w:color w:val="000000" w:themeColor="text1"/>
          <w:sz w:val="24"/>
          <w:szCs w:val="24"/>
        </w:rPr>
        <w:t>Rechazado: estado para cuando el tutor haya rechazado la cita</w:t>
      </w:r>
    </w:p>
    <w:p w14:paraId="276080FE" w14:textId="4832C712" w:rsidR="00B62C22" w:rsidRDefault="0051564D" w:rsidP="00B62C22">
      <w:pPr>
        <w:pStyle w:val="Prrafodelista"/>
        <w:numPr>
          <w:ilvl w:val="1"/>
          <w:numId w:val="83"/>
        </w:numPr>
        <w:jc w:val="both"/>
        <w:rPr>
          <w:rFonts w:ascii="Arial" w:eastAsia="Arial" w:hAnsi="Arial" w:cs="Arial"/>
          <w:color w:val="000000" w:themeColor="text1"/>
          <w:sz w:val="24"/>
          <w:szCs w:val="24"/>
        </w:rPr>
      </w:pPr>
      <w:r>
        <w:rPr>
          <w:noProof/>
        </w:rPr>
        <w:drawing>
          <wp:anchor distT="0" distB="0" distL="114300" distR="114300" simplePos="0" relativeHeight="251684864" behindDoc="0" locked="0" layoutInCell="1" allowOverlap="1" wp14:anchorId="0782190B" wp14:editId="2A816CD1">
            <wp:simplePos x="0" y="0"/>
            <wp:positionH relativeFrom="margin">
              <wp:align>left</wp:align>
            </wp:positionH>
            <wp:positionV relativeFrom="paragraph">
              <wp:posOffset>481734</wp:posOffset>
            </wp:positionV>
            <wp:extent cx="5400040" cy="4027805"/>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4027805"/>
                    </a:xfrm>
                    <a:prstGeom prst="rect">
                      <a:avLst/>
                    </a:prstGeom>
                    <a:noFill/>
                    <a:ln>
                      <a:noFill/>
                    </a:ln>
                  </pic:spPr>
                </pic:pic>
              </a:graphicData>
            </a:graphic>
            <wp14:sizeRelH relativeFrom="page">
              <wp14:pctWidth>0</wp14:pctWidth>
            </wp14:sizeRelH>
            <wp14:sizeRelV relativeFrom="page">
              <wp14:pctHeight>0</wp14:pctHeight>
            </wp14:sizeRelV>
          </wp:anchor>
        </w:drawing>
      </w:r>
      <w:r w:rsidR="00B62C22">
        <w:rPr>
          <w:rFonts w:ascii="Arial" w:eastAsia="Arial" w:hAnsi="Arial" w:cs="Arial"/>
          <w:color w:val="000000" w:themeColor="text1"/>
          <w:sz w:val="24"/>
          <w:szCs w:val="24"/>
        </w:rPr>
        <w:t>Finalizado: estado para cuando la cita haya concluido</w:t>
      </w:r>
    </w:p>
    <w:p w14:paraId="5F0BC83E" w14:textId="77777777" w:rsidR="00734A30" w:rsidRPr="00734A30" w:rsidRDefault="00734A30" w:rsidP="00734A30">
      <w:pPr>
        <w:jc w:val="both"/>
        <w:rPr>
          <w:rFonts w:ascii="Arial" w:eastAsia="Arial" w:hAnsi="Arial" w:cs="Arial"/>
          <w:color w:val="000000" w:themeColor="text1"/>
          <w:sz w:val="24"/>
          <w:szCs w:val="24"/>
        </w:rPr>
      </w:pPr>
    </w:p>
    <w:p w14:paraId="4796F5E7" w14:textId="68786210" w:rsidR="00574E0F" w:rsidRDefault="00574E0F" w:rsidP="00574E0F">
      <w:pPr>
        <w:jc w:val="both"/>
        <w:rPr>
          <w:rFonts w:ascii="Arial" w:eastAsia="Arial" w:hAnsi="Arial" w:cs="Arial"/>
          <w:color w:val="000000" w:themeColor="text1"/>
          <w:sz w:val="24"/>
          <w:szCs w:val="24"/>
        </w:rPr>
      </w:pPr>
    </w:p>
    <w:p w14:paraId="6D56E0D8" w14:textId="77777777" w:rsidR="00734A30" w:rsidRPr="00574E0F" w:rsidRDefault="00734A30" w:rsidP="00574E0F">
      <w:pPr>
        <w:jc w:val="both"/>
        <w:rPr>
          <w:ins w:id="265" w:author="Usuario invitado" w:date="2020-05-02T03:01:00Z"/>
          <w:rFonts w:ascii="Arial" w:eastAsia="Arial" w:hAnsi="Arial" w:cs="Arial"/>
          <w:color w:val="000000" w:themeColor="text1"/>
          <w:sz w:val="24"/>
          <w:szCs w:val="24"/>
        </w:rPr>
      </w:pPr>
    </w:p>
    <w:p w14:paraId="03EFDEC0" w14:textId="77777777" w:rsidR="00F3544F" w:rsidRDefault="00F3544F" w:rsidP="6FC88444">
      <w:pPr>
        <w:ind w:left="360"/>
        <w:jc w:val="both"/>
        <w:rPr>
          <w:rFonts w:ascii="Arial" w:eastAsia="Arial" w:hAnsi="Arial" w:cs="Arial"/>
          <w:color w:val="000000" w:themeColor="text1"/>
          <w:sz w:val="24"/>
          <w:szCs w:val="24"/>
        </w:rPr>
      </w:pPr>
    </w:p>
    <w:p w14:paraId="33F1A26D" w14:textId="412BBB92" w:rsidR="72490787" w:rsidRDefault="72490787" w:rsidP="72490787">
      <w:pPr>
        <w:ind w:left="360"/>
        <w:jc w:val="both"/>
        <w:rPr>
          <w:ins w:id="266" w:author="Usuario invitado" w:date="2020-05-02T03:01:00Z"/>
          <w:rFonts w:ascii="Arial" w:eastAsia="Arial" w:hAnsi="Arial" w:cs="Arial"/>
          <w:sz w:val="24"/>
          <w:szCs w:val="24"/>
        </w:rPr>
      </w:pPr>
    </w:p>
    <w:p w14:paraId="096945A6" w14:textId="73158D0C" w:rsidR="72490787" w:rsidRDefault="72490787" w:rsidP="72490787">
      <w:pPr>
        <w:ind w:left="360"/>
        <w:jc w:val="both"/>
        <w:rPr>
          <w:rFonts w:ascii="Arial" w:eastAsia="Arial" w:hAnsi="Arial" w:cs="Arial"/>
          <w:sz w:val="24"/>
          <w:szCs w:val="24"/>
        </w:rPr>
      </w:pPr>
    </w:p>
    <w:p w14:paraId="099741CC" w14:textId="7C90E12D" w:rsidR="72490787" w:rsidRDefault="4121A0FD">
      <w:pPr>
        <w:spacing w:line="257" w:lineRule="auto"/>
        <w:jc w:val="both"/>
        <w:rPr>
          <w:rFonts w:ascii="Arial" w:eastAsia="Arial" w:hAnsi="Arial" w:cs="Arial"/>
          <w:b/>
          <w:bCs/>
          <w:sz w:val="24"/>
          <w:szCs w:val="24"/>
          <w:lang w:val="es-MX"/>
          <w:rPrChange w:id="267" w:author="Acsafkineret Yonamine" w:date="2020-05-02T17:26:00Z">
            <w:rPr>
              <w:rFonts w:ascii="Arial" w:eastAsia="Arial" w:hAnsi="Arial" w:cs="Arial"/>
              <w:sz w:val="24"/>
              <w:szCs w:val="24"/>
              <w:lang w:val="es-MX"/>
            </w:rPr>
          </w:rPrChange>
        </w:rPr>
        <w:pPrChange w:id="268" w:author="Usuario invitado" w:date="2020-05-02T08:37:00Z">
          <w:pPr/>
        </w:pPrChange>
      </w:pPr>
      <w:r w:rsidRPr="4121A0FD">
        <w:rPr>
          <w:rFonts w:ascii="Arial" w:eastAsia="Arial" w:hAnsi="Arial" w:cs="Arial"/>
          <w:b/>
          <w:bCs/>
          <w:sz w:val="24"/>
          <w:szCs w:val="24"/>
          <w:lang w:val="es-MX"/>
          <w:rPrChange w:id="269" w:author="Acsafkineret Yonamine" w:date="2020-05-02T17:26:00Z">
            <w:rPr>
              <w:rFonts w:ascii="Arial" w:eastAsia="Arial" w:hAnsi="Arial" w:cs="Arial"/>
              <w:sz w:val="24"/>
              <w:szCs w:val="24"/>
              <w:lang w:val="es-MX"/>
            </w:rPr>
          </w:rPrChange>
        </w:rPr>
        <w:t>2.2. Identificar y definir la arquitectura MVC del sistema propuesto</w:t>
      </w:r>
    </w:p>
    <w:p w14:paraId="4476750B" w14:textId="5EFC45EA" w:rsidR="72490787" w:rsidRDefault="4121A0FD">
      <w:pPr>
        <w:pStyle w:val="Prrafodelista"/>
        <w:numPr>
          <w:ilvl w:val="0"/>
          <w:numId w:val="6"/>
        </w:numPr>
        <w:jc w:val="both"/>
        <w:rPr>
          <w:rFonts w:eastAsiaTheme="minorEastAsia"/>
          <w:sz w:val="24"/>
          <w:szCs w:val="24"/>
          <w:lang w:val="es-MX"/>
        </w:rPr>
        <w:pPrChange w:id="270" w:author="Usuario invitado" w:date="2020-05-02T08:39:00Z">
          <w:pPr/>
        </w:pPrChange>
      </w:pPr>
      <w:r w:rsidRPr="4121A0FD">
        <w:rPr>
          <w:rFonts w:ascii="Arial" w:eastAsia="Arial" w:hAnsi="Arial" w:cs="Arial"/>
          <w:sz w:val="24"/>
          <w:szCs w:val="24"/>
        </w:rPr>
        <w:t>Diagrama de paquetes de la arquitectura del sistema</w:t>
      </w:r>
    </w:p>
    <w:p w14:paraId="3E629432" w14:textId="6FB598AE" w:rsidR="72490787" w:rsidRDefault="4121A0FD">
      <w:pPr>
        <w:jc w:val="both"/>
        <w:rPr>
          <w:rFonts w:ascii="Arial" w:eastAsia="Arial" w:hAnsi="Arial" w:cs="Arial"/>
          <w:sz w:val="24"/>
          <w:szCs w:val="24"/>
          <w:lang w:val="es-MX"/>
        </w:rPr>
        <w:pPrChange w:id="271" w:author="Usuario invitado" w:date="2020-05-02T08:38:00Z">
          <w:pPr/>
        </w:pPrChange>
      </w:pPr>
      <w:r w:rsidRPr="4121A0FD">
        <w:rPr>
          <w:rFonts w:ascii="Arial" w:eastAsia="Arial" w:hAnsi="Arial" w:cs="Arial"/>
          <w:color w:val="000000" w:themeColor="text1"/>
          <w:sz w:val="24"/>
          <w:szCs w:val="24"/>
          <w:lang w:val="es-MX"/>
        </w:rPr>
        <w:t xml:space="preserve">La arquitectura propuesta para el aplicativo web, </w:t>
      </w:r>
      <w:r w:rsidRPr="4121A0FD">
        <w:rPr>
          <w:rFonts w:ascii="Arial" w:eastAsia="Arial" w:hAnsi="Arial" w:cs="Arial"/>
          <w:sz w:val="24"/>
          <w:szCs w:val="24"/>
          <w:lang w:val="es-MX"/>
        </w:rPr>
        <w:t>“Cachimbo a Crack”</w:t>
      </w:r>
      <w:r w:rsidRPr="4121A0FD">
        <w:rPr>
          <w:rFonts w:ascii="Arial" w:eastAsia="Arial" w:hAnsi="Arial" w:cs="Arial"/>
          <w:color w:val="000000" w:themeColor="text1"/>
          <w:sz w:val="24"/>
          <w:szCs w:val="24"/>
          <w:lang w:val="es-MX"/>
        </w:rPr>
        <w:t xml:space="preserve">, </w:t>
      </w:r>
      <w:r w:rsidRPr="4121A0FD">
        <w:rPr>
          <w:rFonts w:ascii="Arial" w:eastAsia="Arial" w:hAnsi="Arial" w:cs="Arial"/>
          <w:sz w:val="24"/>
          <w:szCs w:val="24"/>
          <w:lang w:val="es-MX"/>
        </w:rPr>
        <w:t xml:space="preserve">propone la separación de los componentes de una aplicación en tres grupos (o capas), </w:t>
      </w:r>
      <w:r w:rsidRPr="4121A0FD">
        <w:rPr>
          <w:rFonts w:ascii="Arial" w:eastAsia="Arial" w:hAnsi="Arial" w:cs="Arial"/>
          <w:sz w:val="24"/>
          <w:szCs w:val="24"/>
          <w:lang w:val="es-MX"/>
        </w:rPr>
        <w:lastRenderedPageBreak/>
        <w:t xml:space="preserve">ante </w:t>
      </w:r>
      <w:r w:rsidRPr="4121A0FD">
        <w:rPr>
          <w:rFonts w:ascii="Arial" w:eastAsia="Arial" w:hAnsi="Arial" w:cs="Arial"/>
          <w:color w:val="000000" w:themeColor="text1"/>
          <w:sz w:val="24"/>
          <w:szCs w:val="24"/>
          <w:lang w:val="es-MX"/>
        </w:rPr>
        <w:t>la necesidad de crear un software más robusto con un ciclo de vida más adecuado, donde se potencie la facilidad de mantenimiento, reutilización del código y la separación de conceptos.</w:t>
      </w:r>
      <w:r w:rsidRPr="4121A0FD">
        <w:rPr>
          <w:rFonts w:ascii="Arial" w:eastAsia="Arial" w:hAnsi="Arial" w:cs="Arial"/>
          <w:sz w:val="24"/>
          <w:szCs w:val="24"/>
          <w:lang w:val="es-MX"/>
        </w:rPr>
        <w:t xml:space="preserve"> Los tres grupos se separación se detallarán seguidamente:     </w:t>
      </w:r>
    </w:p>
    <w:p w14:paraId="4D5CF3E8" w14:textId="01628E76" w:rsidR="72490787" w:rsidRDefault="4121A0FD" w:rsidP="4121A0FD">
      <w:pPr>
        <w:pStyle w:val="Prrafodelista"/>
        <w:numPr>
          <w:ilvl w:val="0"/>
          <w:numId w:val="5"/>
        </w:numPr>
        <w:jc w:val="both"/>
        <w:rPr>
          <w:rFonts w:eastAsiaTheme="minorEastAsia"/>
          <w:color w:val="000000" w:themeColor="text1"/>
          <w:sz w:val="24"/>
          <w:szCs w:val="24"/>
        </w:rPr>
      </w:pPr>
      <w:r w:rsidRPr="4121A0FD">
        <w:rPr>
          <w:rFonts w:ascii="Arial" w:eastAsia="Arial" w:hAnsi="Arial" w:cs="Arial"/>
          <w:color w:val="000000" w:themeColor="text1"/>
          <w:sz w:val="24"/>
          <w:szCs w:val="24"/>
        </w:rPr>
        <w:t>Modelo</w:t>
      </w:r>
      <w:r w:rsidRPr="4121A0FD">
        <w:rPr>
          <w:rFonts w:ascii="Arial" w:eastAsia="Arial" w:hAnsi="Arial" w:cs="Arial"/>
          <w:color w:val="222222"/>
          <w:sz w:val="24"/>
          <w:szCs w:val="24"/>
        </w:rPr>
        <w:t xml:space="preserve"> —</w:t>
      </w:r>
      <w:r w:rsidRPr="4121A0FD">
        <w:rPr>
          <w:rFonts w:ascii="Arial" w:eastAsia="Arial" w:hAnsi="Arial" w:cs="Arial"/>
          <w:sz w:val="24"/>
          <w:szCs w:val="24"/>
        </w:rPr>
        <w:t xml:space="preserve"> </w:t>
      </w:r>
      <w:r w:rsidRPr="4121A0FD">
        <w:rPr>
          <w:rFonts w:ascii="Arial" w:eastAsia="Arial" w:hAnsi="Arial" w:cs="Arial"/>
          <w:color w:val="000000" w:themeColor="text1"/>
          <w:sz w:val="24"/>
          <w:szCs w:val="24"/>
        </w:rPr>
        <w:t xml:space="preserve">Es la capa donde se trabaja con los datos, por tanto, contendrá mecanismos para acceder a la información y también para actualizar su estado. Los datos los tendremos habitualmente en una base de datos, por lo que en el modelo tendremos todas las funciones que accederán a las tablas y harán los correspondientes </w:t>
      </w:r>
      <w:proofErr w:type="spellStart"/>
      <w:r w:rsidRPr="4121A0FD">
        <w:rPr>
          <w:rFonts w:ascii="Arial" w:eastAsia="Arial" w:hAnsi="Arial" w:cs="Arial"/>
          <w:sz w:val="24"/>
          <w:szCs w:val="24"/>
        </w:rPr>
        <w:t>Edit</w:t>
      </w:r>
      <w:proofErr w:type="spellEnd"/>
      <w:r w:rsidRPr="4121A0FD">
        <w:rPr>
          <w:rFonts w:ascii="Arial" w:eastAsia="Arial" w:hAnsi="Arial" w:cs="Arial"/>
          <w:sz w:val="24"/>
          <w:szCs w:val="24"/>
        </w:rPr>
        <w:t xml:space="preserve">, </w:t>
      </w:r>
      <w:proofErr w:type="spellStart"/>
      <w:r w:rsidRPr="4121A0FD">
        <w:rPr>
          <w:rFonts w:ascii="Arial" w:eastAsia="Arial" w:hAnsi="Arial" w:cs="Arial"/>
          <w:sz w:val="24"/>
          <w:szCs w:val="24"/>
        </w:rPr>
        <w:t>Delete</w:t>
      </w:r>
      <w:proofErr w:type="spellEnd"/>
      <w:r w:rsidRPr="4121A0FD">
        <w:rPr>
          <w:rFonts w:ascii="Arial" w:eastAsia="Arial" w:hAnsi="Arial" w:cs="Arial"/>
          <w:sz w:val="24"/>
          <w:szCs w:val="24"/>
        </w:rPr>
        <w:t xml:space="preserve"> y </w:t>
      </w:r>
      <w:proofErr w:type="spellStart"/>
      <w:r w:rsidRPr="4121A0FD">
        <w:rPr>
          <w:rFonts w:ascii="Arial" w:eastAsia="Arial" w:hAnsi="Arial" w:cs="Arial"/>
          <w:sz w:val="24"/>
          <w:szCs w:val="24"/>
        </w:rPr>
        <w:t>Create</w:t>
      </w:r>
      <w:proofErr w:type="spellEnd"/>
      <w:r w:rsidRPr="4121A0FD">
        <w:rPr>
          <w:rFonts w:ascii="Arial" w:eastAsia="Arial" w:hAnsi="Arial" w:cs="Arial"/>
          <w:sz w:val="24"/>
          <w:szCs w:val="24"/>
        </w:rPr>
        <w:t xml:space="preserve"> New</w:t>
      </w:r>
      <w:r w:rsidRPr="4121A0FD">
        <w:rPr>
          <w:rFonts w:ascii="Arial" w:eastAsia="Arial" w:hAnsi="Arial" w:cs="Arial"/>
          <w:color w:val="000000" w:themeColor="text1"/>
          <w:sz w:val="24"/>
          <w:szCs w:val="24"/>
        </w:rPr>
        <w:t>, en las interfaces de mantenimiento que se encuentran dentro del módulo del administrador.</w:t>
      </w:r>
    </w:p>
    <w:p w14:paraId="7BFCBDF1" w14:textId="0B5E9DFB" w:rsidR="72490787" w:rsidRDefault="72490787">
      <w:pPr>
        <w:ind w:left="360"/>
        <w:jc w:val="both"/>
        <w:rPr>
          <w:rFonts w:ascii="Arial" w:eastAsia="Arial" w:hAnsi="Arial" w:cs="Arial"/>
          <w:color w:val="000000" w:themeColor="text1"/>
          <w:sz w:val="24"/>
          <w:szCs w:val="24"/>
        </w:rPr>
        <w:pPrChange w:id="272" w:author="Usuario invitado" w:date="2020-05-02T08:39:00Z">
          <w:pPr/>
        </w:pPrChange>
      </w:pPr>
    </w:p>
    <w:p w14:paraId="613E38D9" w14:textId="57B80B90" w:rsidR="72490787" w:rsidRDefault="4121A0FD" w:rsidP="4121A0FD">
      <w:pPr>
        <w:pStyle w:val="Prrafodelista"/>
        <w:numPr>
          <w:ilvl w:val="0"/>
          <w:numId w:val="5"/>
        </w:numPr>
        <w:jc w:val="both"/>
        <w:rPr>
          <w:rFonts w:eastAsiaTheme="minorEastAsia"/>
          <w:color w:val="000000" w:themeColor="text1"/>
          <w:sz w:val="24"/>
          <w:szCs w:val="24"/>
        </w:rPr>
      </w:pPr>
      <w:r w:rsidRPr="4121A0FD">
        <w:rPr>
          <w:rFonts w:ascii="Arial" w:eastAsia="Arial" w:hAnsi="Arial" w:cs="Arial"/>
          <w:color w:val="000000" w:themeColor="text1"/>
          <w:sz w:val="24"/>
          <w:szCs w:val="24"/>
        </w:rPr>
        <w:t xml:space="preserve">Vista </w:t>
      </w:r>
      <w:r w:rsidRPr="4121A0FD">
        <w:rPr>
          <w:rFonts w:ascii="Arial" w:eastAsia="Arial" w:hAnsi="Arial" w:cs="Arial"/>
          <w:color w:val="222222"/>
          <w:sz w:val="24"/>
          <w:szCs w:val="24"/>
        </w:rPr>
        <w:t>—</w:t>
      </w:r>
      <w:r w:rsidRPr="4121A0FD">
        <w:rPr>
          <w:rFonts w:ascii="Arial" w:eastAsia="Arial" w:hAnsi="Arial" w:cs="Arial"/>
          <w:color w:val="000000" w:themeColor="text1"/>
          <w:sz w:val="24"/>
          <w:szCs w:val="24"/>
        </w:rPr>
        <w:t xml:space="preserve"> Las vistas, como su nombre nos hace entender, contienen el código de nuestra aplicación que va a producir la visualización de las interfaces del módulo visitante, estudiante y administrador.</w:t>
      </w:r>
    </w:p>
    <w:p w14:paraId="2F9DDC07" w14:textId="74F930AD" w:rsidR="72490787" w:rsidRDefault="72490787">
      <w:pPr>
        <w:ind w:left="360"/>
        <w:jc w:val="both"/>
        <w:rPr>
          <w:rFonts w:ascii="Arial" w:eastAsia="Arial" w:hAnsi="Arial" w:cs="Arial"/>
          <w:color w:val="000000" w:themeColor="text1"/>
          <w:sz w:val="24"/>
          <w:szCs w:val="24"/>
        </w:rPr>
        <w:pPrChange w:id="273" w:author="Usuario invitado" w:date="2020-05-02T08:39:00Z">
          <w:pPr/>
        </w:pPrChange>
      </w:pPr>
    </w:p>
    <w:p w14:paraId="03970009" w14:textId="390FC087" w:rsidR="72490787" w:rsidRDefault="4121A0FD" w:rsidP="4121A0FD">
      <w:pPr>
        <w:pStyle w:val="Prrafodelista"/>
        <w:numPr>
          <w:ilvl w:val="0"/>
          <w:numId w:val="5"/>
        </w:numPr>
        <w:jc w:val="both"/>
        <w:rPr>
          <w:rFonts w:eastAsiaTheme="minorEastAsia"/>
          <w:color w:val="000000" w:themeColor="text1"/>
          <w:sz w:val="24"/>
          <w:szCs w:val="24"/>
        </w:rPr>
      </w:pPr>
      <w:r w:rsidRPr="4121A0FD">
        <w:rPr>
          <w:rFonts w:ascii="Arial" w:eastAsia="Arial" w:hAnsi="Arial" w:cs="Arial"/>
          <w:color w:val="000000" w:themeColor="text1"/>
          <w:sz w:val="24"/>
          <w:szCs w:val="24"/>
        </w:rPr>
        <w:t xml:space="preserve">Controlador </w:t>
      </w:r>
      <w:r w:rsidRPr="4121A0FD">
        <w:rPr>
          <w:rFonts w:ascii="Arial" w:eastAsia="Arial" w:hAnsi="Arial" w:cs="Arial"/>
          <w:color w:val="222222"/>
          <w:sz w:val="24"/>
          <w:szCs w:val="24"/>
        </w:rPr>
        <w:t>—</w:t>
      </w:r>
      <w:r w:rsidRPr="4121A0FD">
        <w:rPr>
          <w:rFonts w:ascii="Arial" w:eastAsia="Arial" w:hAnsi="Arial" w:cs="Arial"/>
          <w:color w:val="000000" w:themeColor="text1"/>
          <w:sz w:val="24"/>
          <w:szCs w:val="24"/>
        </w:rPr>
        <w:t xml:space="preserve"> Contiene el código necesario para responder a las acciones que se solicitan en la aplicación, como registro de alumno, </w:t>
      </w:r>
      <w:proofErr w:type="spellStart"/>
      <w:r w:rsidRPr="4121A0FD">
        <w:rPr>
          <w:rFonts w:ascii="Arial" w:eastAsia="Arial" w:hAnsi="Arial" w:cs="Arial"/>
          <w:color w:val="000000" w:themeColor="text1"/>
          <w:sz w:val="24"/>
          <w:szCs w:val="24"/>
        </w:rPr>
        <w:t>login</w:t>
      </w:r>
      <w:proofErr w:type="spellEnd"/>
      <w:r w:rsidRPr="4121A0FD">
        <w:rPr>
          <w:rFonts w:ascii="Arial" w:eastAsia="Arial" w:hAnsi="Arial" w:cs="Arial"/>
          <w:color w:val="000000" w:themeColor="text1"/>
          <w:sz w:val="24"/>
          <w:szCs w:val="24"/>
        </w:rPr>
        <w:t>,</w:t>
      </w:r>
      <w:r w:rsidRPr="4121A0FD">
        <w:rPr>
          <w:rFonts w:ascii="Arial" w:eastAsia="Arial" w:hAnsi="Arial" w:cs="Arial"/>
          <w:sz w:val="24"/>
          <w:szCs w:val="24"/>
        </w:rPr>
        <w:t xml:space="preserve"> </w:t>
      </w:r>
      <w:r w:rsidRPr="4121A0FD">
        <w:rPr>
          <w:rFonts w:ascii="Arial" w:eastAsia="Arial" w:hAnsi="Arial" w:cs="Arial"/>
          <w:color w:val="000000" w:themeColor="text1"/>
          <w:sz w:val="24"/>
          <w:szCs w:val="24"/>
        </w:rPr>
        <w:t>registro de cita, cierre de sesión y entre otros más. Además, esta capa sirve de enlace entre la vista y el modelo, respondiendo a los mecanismos que puedan requerirse para implementar las necesidades de nuestra aplicación.</w:t>
      </w:r>
    </w:p>
    <w:p w14:paraId="48B1BE77" w14:textId="7B925315" w:rsidR="72490787" w:rsidRDefault="72490787">
      <w:pPr>
        <w:jc w:val="center"/>
        <w:pPrChange w:id="274" w:author="Usuario invitado" w:date="2020-05-02T08:52:00Z">
          <w:pPr/>
        </w:pPrChange>
      </w:pPr>
      <w:r>
        <w:rPr>
          <w:noProof/>
        </w:rPr>
        <w:drawing>
          <wp:inline distT="0" distB="0" distL="0" distR="0" wp14:anchorId="3022027C" wp14:editId="26687F12">
            <wp:extent cx="2552700" cy="2362200"/>
            <wp:effectExtent l="0" t="0" r="0" b="0"/>
            <wp:docPr id="821152915" name="Imagen 323599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3599783"/>
                    <pic:cNvPicPr/>
                  </pic:nvPicPr>
                  <pic:blipFill>
                    <a:blip r:embed="rId66">
                      <a:extLst>
                        <a:ext uri="{28A0092B-C50C-407E-A947-70E740481C1C}">
                          <a14:useLocalDpi xmlns:a14="http://schemas.microsoft.com/office/drawing/2010/main" val="0"/>
                        </a:ext>
                      </a:extLst>
                    </a:blip>
                    <a:stretch>
                      <a:fillRect/>
                    </a:stretch>
                  </pic:blipFill>
                  <pic:spPr>
                    <a:xfrm>
                      <a:off x="0" y="0"/>
                      <a:ext cx="2552700" cy="2362200"/>
                    </a:xfrm>
                    <a:prstGeom prst="rect">
                      <a:avLst/>
                    </a:prstGeom>
                  </pic:spPr>
                </pic:pic>
              </a:graphicData>
            </a:graphic>
          </wp:inline>
        </w:drawing>
      </w:r>
    </w:p>
    <w:p w14:paraId="7C733F73" w14:textId="07651DBD" w:rsidR="72490787" w:rsidRDefault="72490787" w:rsidP="19E8A252">
      <w:pPr>
        <w:jc w:val="both"/>
        <w:rPr>
          <w:rFonts w:ascii="Arial" w:eastAsia="Arial" w:hAnsi="Arial" w:cs="Arial"/>
          <w:color w:val="000000" w:themeColor="text1"/>
          <w:sz w:val="24"/>
          <w:szCs w:val="24"/>
        </w:rPr>
      </w:pPr>
    </w:p>
    <w:p w14:paraId="0406D2B1" w14:textId="176F2D44" w:rsidR="72490787" w:rsidRDefault="3A8620AD" w:rsidP="3A8620AD">
      <w:pPr>
        <w:spacing w:line="257" w:lineRule="auto"/>
        <w:jc w:val="both"/>
        <w:rPr>
          <w:rFonts w:ascii="Arial" w:eastAsia="Arial" w:hAnsi="Arial" w:cs="Arial"/>
          <w:sz w:val="24"/>
          <w:szCs w:val="24"/>
        </w:rPr>
      </w:pPr>
      <w:r w:rsidRPr="3A8620AD">
        <w:rPr>
          <w:rFonts w:ascii="Arial" w:eastAsia="Arial" w:hAnsi="Arial" w:cs="Arial"/>
          <w:sz w:val="24"/>
          <w:szCs w:val="24"/>
        </w:rPr>
        <w:t>2.3 Diseño de interfaces visuales del sistema</w:t>
      </w:r>
    </w:p>
    <w:p w14:paraId="11CE7FB1" w14:textId="7200FA8B" w:rsidR="3A8620AD" w:rsidRDefault="3A8620AD" w:rsidP="3A8620AD">
      <w:pPr>
        <w:spacing w:line="257" w:lineRule="auto"/>
        <w:jc w:val="both"/>
        <w:rPr>
          <w:rFonts w:ascii="Arial" w:eastAsia="Arial" w:hAnsi="Arial" w:cs="Arial"/>
          <w:sz w:val="24"/>
          <w:szCs w:val="24"/>
        </w:rPr>
      </w:pPr>
      <w:r w:rsidRPr="3A8620AD">
        <w:rPr>
          <w:rFonts w:ascii="Arial" w:eastAsia="Arial" w:hAnsi="Arial" w:cs="Arial"/>
          <w:sz w:val="24"/>
          <w:szCs w:val="24"/>
        </w:rPr>
        <w:t xml:space="preserve"> </w:t>
      </w:r>
      <w:r w:rsidRPr="3A8620AD">
        <w:rPr>
          <w:rFonts w:ascii="Arial" w:eastAsia="Arial" w:hAnsi="Arial" w:cs="Arial"/>
          <w:color w:val="881798"/>
          <w:sz w:val="24"/>
          <w:szCs w:val="24"/>
          <w:u w:val="single"/>
        </w:rPr>
        <w:t xml:space="preserve"> Navegación para los alumnos.</w:t>
      </w:r>
    </w:p>
    <w:p w14:paraId="26AE3D37" w14:textId="545DDF42" w:rsidR="3A8620AD" w:rsidRDefault="3A8620AD" w:rsidP="3A8620AD">
      <w:pPr>
        <w:spacing w:line="257" w:lineRule="auto"/>
        <w:jc w:val="both"/>
        <w:rPr>
          <w:rFonts w:ascii="Arial" w:eastAsia="Arial" w:hAnsi="Arial" w:cs="Arial"/>
          <w:sz w:val="24"/>
          <w:szCs w:val="24"/>
        </w:rPr>
      </w:pPr>
      <w:r>
        <w:rPr>
          <w:noProof/>
        </w:rPr>
        <w:lastRenderedPageBreak/>
        <w:drawing>
          <wp:inline distT="0" distB="0" distL="0" distR="0" wp14:anchorId="77025C40" wp14:editId="77D7852F">
            <wp:extent cx="4572000" cy="3143250"/>
            <wp:effectExtent l="0" t="0" r="0" b="0"/>
            <wp:docPr id="1560895298" name="Imagen 156089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3143250"/>
                    </a:xfrm>
                    <a:prstGeom prst="rect">
                      <a:avLst/>
                    </a:prstGeom>
                  </pic:spPr>
                </pic:pic>
              </a:graphicData>
            </a:graphic>
          </wp:inline>
        </w:drawing>
      </w:r>
      <w:r w:rsidR="33B51CAA" w:rsidRPr="33B51CAA">
        <w:rPr>
          <w:rFonts w:ascii="Arial" w:eastAsia="Arial" w:hAnsi="Arial" w:cs="Arial"/>
          <w:strike/>
          <w:color w:val="881798"/>
          <w:sz w:val="24"/>
          <w:szCs w:val="24"/>
        </w:rPr>
        <w:t xml:space="preserve"> </w:t>
      </w:r>
    </w:p>
    <w:p w14:paraId="6D8DDECA" w14:textId="788CF226" w:rsidR="3A8620AD" w:rsidRDefault="3A8620AD" w:rsidP="3A8620AD">
      <w:pPr>
        <w:spacing w:line="257" w:lineRule="auto"/>
        <w:jc w:val="both"/>
        <w:rPr>
          <w:rFonts w:ascii="Arial" w:eastAsia="Arial" w:hAnsi="Arial" w:cs="Arial"/>
          <w:sz w:val="24"/>
          <w:szCs w:val="24"/>
        </w:rPr>
      </w:pPr>
      <w:r w:rsidRPr="3A8620AD">
        <w:rPr>
          <w:rFonts w:ascii="Arial" w:eastAsia="Arial" w:hAnsi="Arial" w:cs="Arial"/>
          <w:color w:val="881798"/>
          <w:sz w:val="24"/>
          <w:szCs w:val="24"/>
          <w:u w:val="single"/>
        </w:rPr>
        <w:t>Navegación para los administradores</w:t>
      </w:r>
    </w:p>
    <w:p w14:paraId="5D5F3453" w14:textId="46CDF378" w:rsidR="3A8620AD" w:rsidRDefault="3A8620AD" w:rsidP="3A8620AD">
      <w:pPr>
        <w:spacing w:line="257" w:lineRule="auto"/>
        <w:jc w:val="both"/>
      </w:pPr>
      <w:r>
        <w:rPr>
          <w:noProof/>
        </w:rPr>
        <w:drawing>
          <wp:inline distT="0" distB="0" distL="0" distR="0" wp14:anchorId="060DF25A" wp14:editId="754BB95F">
            <wp:extent cx="4572000" cy="2447925"/>
            <wp:effectExtent l="0" t="0" r="0" b="0"/>
            <wp:docPr id="373659339" name="Imagen 373659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r>
        <w:rPr>
          <w:noProof/>
        </w:rPr>
        <w:drawing>
          <wp:inline distT="0" distB="0" distL="0" distR="0" wp14:anchorId="5051EC07" wp14:editId="5550535A">
            <wp:extent cx="4572000" cy="2447925"/>
            <wp:effectExtent l="0" t="0" r="0" b="0"/>
            <wp:docPr id="1218577747" name="Imagen 121857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2D904555" w14:textId="16718EA8" w:rsidR="72490787" w:rsidRDefault="33B51CAA" w:rsidP="3A8620AD">
      <w:pPr>
        <w:spacing w:line="257" w:lineRule="auto"/>
        <w:rPr>
          <w:rFonts w:ascii="Arial" w:eastAsia="Arial" w:hAnsi="Arial" w:cs="Arial"/>
          <w:sz w:val="24"/>
          <w:szCs w:val="24"/>
        </w:rPr>
      </w:pPr>
      <w:r w:rsidRPr="33B51CAA">
        <w:rPr>
          <w:rFonts w:ascii="Arial" w:eastAsia="Arial" w:hAnsi="Arial" w:cs="Arial"/>
          <w:sz w:val="24"/>
          <w:szCs w:val="24"/>
        </w:rPr>
        <w:t xml:space="preserve"> </w:t>
      </w:r>
    </w:p>
    <w:p w14:paraId="16C0D615" w14:textId="7E63C043" w:rsidR="33B51CAA" w:rsidRDefault="33B51CAA">
      <w:pPr>
        <w:spacing w:line="257" w:lineRule="auto"/>
        <w:jc w:val="both"/>
        <w:rPr>
          <w:ins w:id="275" w:author="Guest User" w:date="2020-05-02T20:46:00Z"/>
          <w:rFonts w:ascii="Arial" w:eastAsia="Arial" w:hAnsi="Arial" w:cs="Arial"/>
          <w:sz w:val="24"/>
          <w:szCs w:val="24"/>
          <w:lang w:val="es"/>
        </w:rPr>
        <w:pPrChange w:id="276" w:author="Guest User" w:date="2020-05-02T20:46:00Z">
          <w:pPr/>
        </w:pPrChange>
      </w:pPr>
      <w:ins w:id="277" w:author="Guest User" w:date="2020-05-02T20:46:00Z">
        <w:r w:rsidRPr="33B51CAA">
          <w:rPr>
            <w:rFonts w:ascii="Arial" w:eastAsia="Arial" w:hAnsi="Arial" w:cs="Arial"/>
            <w:sz w:val="24"/>
            <w:szCs w:val="24"/>
            <w:lang w:val="es"/>
          </w:rPr>
          <w:lastRenderedPageBreak/>
          <w:t>El diseño de interfaces utilizado para el sistema presente se basa en los principios del buen diseño de Don Norman.</w:t>
        </w:r>
      </w:ins>
    </w:p>
    <w:p w14:paraId="2805DB38" w14:textId="2DFFCF72" w:rsidR="33B51CAA" w:rsidRDefault="33B51CAA">
      <w:pPr>
        <w:spacing w:line="360" w:lineRule="auto"/>
        <w:jc w:val="both"/>
        <w:rPr>
          <w:ins w:id="278" w:author="Guest User" w:date="2020-05-02T20:46:00Z"/>
          <w:rFonts w:ascii="Arial" w:eastAsia="Arial" w:hAnsi="Arial" w:cs="Arial"/>
          <w:sz w:val="24"/>
          <w:szCs w:val="24"/>
          <w:lang w:val="es-MX"/>
        </w:rPr>
        <w:pPrChange w:id="279" w:author="Guest User" w:date="2020-05-02T20:46:00Z">
          <w:pPr/>
        </w:pPrChange>
      </w:pPr>
      <w:ins w:id="280" w:author="Guest User" w:date="2020-05-02T20:46:00Z">
        <w:r w:rsidRPr="33B51CAA">
          <w:rPr>
            <w:rFonts w:ascii="Arial" w:eastAsia="Arial" w:hAnsi="Arial" w:cs="Arial"/>
            <w:sz w:val="24"/>
            <w:szCs w:val="24"/>
            <w:lang w:val="es-MX"/>
          </w:rPr>
          <w:t>Don Norman define como las bases del diseño siete principios:</w:t>
        </w:r>
      </w:ins>
    </w:p>
    <w:p w14:paraId="0E63854A" w14:textId="1DBF669D" w:rsidR="33B51CAA" w:rsidRDefault="33B51CAA">
      <w:pPr>
        <w:pStyle w:val="Prrafodelista"/>
        <w:numPr>
          <w:ilvl w:val="0"/>
          <w:numId w:val="1"/>
        </w:numPr>
        <w:spacing w:line="360" w:lineRule="auto"/>
        <w:jc w:val="both"/>
        <w:rPr>
          <w:ins w:id="281" w:author="Guest User" w:date="2020-05-02T20:46:00Z"/>
          <w:rFonts w:eastAsiaTheme="minorEastAsia"/>
          <w:sz w:val="24"/>
          <w:szCs w:val="24"/>
          <w:lang w:val="es-MX"/>
        </w:rPr>
        <w:pPrChange w:id="282" w:author="Guest User" w:date="2020-05-02T20:46:00Z">
          <w:pPr/>
        </w:pPrChange>
      </w:pPr>
      <w:ins w:id="283" w:author="Guest User" w:date="2020-05-02T20:46:00Z">
        <w:r w:rsidRPr="33B51CAA">
          <w:rPr>
            <w:rFonts w:ascii="Arial" w:eastAsia="Arial" w:hAnsi="Arial" w:cs="Arial"/>
            <w:sz w:val="24"/>
            <w:szCs w:val="24"/>
            <w:lang w:val="es-MX"/>
          </w:rPr>
          <w:t>Prestaciones: Las opciones disponibles a los usuarios deben ser claras en todo momento.</w:t>
        </w:r>
      </w:ins>
    </w:p>
    <w:p w14:paraId="7660C706" w14:textId="367EC60D" w:rsidR="33B51CAA" w:rsidRDefault="33B51CAA">
      <w:pPr>
        <w:pStyle w:val="Prrafodelista"/>
        <w:numPr>
          <w:ilvl w:val="0"/>
          <w:numId w:val="1"/>
        </w:numPr>
        <w:spacing w:line="360" w:lineRule="auto"/>
        <w:jc w:val="both"/>
        <w:rPr>
          <w:ins w:id="284" w:author="Guest User" w:date="2020-05-02T20:46:00Z"/>
          <w:rFonts w:eastAsiaTheme="minorEastAsia"/>
          <w:sz w:val="24"/>
          <w:szCs w:val="24"/>
          <w:lang w:val="es-MX"/>
        </w:rPr>
        <w:pPrChange w:id="285" w:author="Guest User" w:date="2020-05-02T20:46:00Z">
          <w:pPr/>
        </w:pPrChange>
      </w:pPr>
      <w:ins w:id="286" w:author="Guest User" w:date="2020-05-02T20:46:00Z">
        <w:r w:rsidRPr="33B51CAA">
          <w:rPr>
            <w:rFonts w:ascii="Arial" w:eastAsia="Arial" w:hAnsi="Arial" w:cs="Arial"/>
            <w:sz w:val="24"/>
            <w:szCs w:val="24"/>
            <w:lang w:val="es-MX"/>
          </w:rPr>
          <w:t>Restricciones: La interacción del usuario con el producto en maneras no deseadas debe ser difícil de lograr.</w:t>
        </w:r>
      </w:ins>
    </w:p>
    <w:p w14:paraId="6C01A856" w14:textId="0CC5E54E" w:rsidR="33B51CAA" w:rsidRDefault="33B51CAA">
      <w:pPr>
        <w:pStyle w:val="Prrafodelista"/>
        <w:numPr>
          <w:ilvl w:val="0"/>
          <w:numId w:val="1"/>
        </w:numPr>
        <w:spacing w:line="360" w:lineRule="auto"/>
        <w:jc w:val="both"/>
        <w:rPr>
          <w:ins w:id="287" w:author="Guest User" w:date="2020-05-02T20:46:00Z"/>
          <w:rFonts w:eastAsiaTheme="minorEastAsia"/>
          <w:sz w:val="24"/>
          <w:szCs w:val="24"/>
          <w:lang w:val="es-MX"/>
        </w:rPr>
        <w:pPrChange w:id="288" w:author="Guest User" w:date="2020-05-02T20:46:00Z">
          <w:pPr/>
        </w:pPrChange>
      </w:pPr>
      <w:ins w:id="289" w:author="Guest User" w:date="2020-05-02T20:46:00Z">
        <w:r w:rsidRPr="33B51CAA">
          <w:rPr>
            <w:rFonts w:ascii="Arial" w:eastAsia="Arial" w:hAnsi="Arial" w:cs="Arial"/>
            <w:sz w:val="24"/>
            <w:szCs w:val="24"/>
            <w:lang w:val="es-MX"/>
          </w:rPr>
          <w:t>Mapeo: La organización del producto debe ser natural e intuitiva.</w:t>
        </w:r>
      </w:ins>
    </w:p>
    <w:p w14:paraId="3978D0C1" w14:textId="01A10277" w:rsidR="33B51CAA" w:rsidRDefault="33B51CAA">
      <w:pPr>
        <w:pStyle w:val="Prrafodelista"/>
        <w:numPr>
          <w:ilvl w:val="0"/>
          <w:numId w:val="1"/>
        </w:numPr>
        <w:spacing w:line="360" w:lineRule="auto"/>
        <w:jc w:val="both"/>
        <w:rPr>
          <w:ins w:id="290" w:author="Guest User" w:date="2020-05-02T20:46:00Z"/>
          <w:rFonts w:eastAsiaTheme="minorEastAsia"/>
          <w:sz w:val="24"/>
          <w:szCs w:val="24"/>
          <w:lang w:val="es-MX"/>
        </w:rPr>
        <w:pPrChange w:id="291" w:author="Guest User" w:date="2020-05-02T20:46:00Z">
          <w:pPr/>
        </w:pPrChange>
      </w:pPr>
      <w:ins w:id="292" w:author="Guest User" w:date="2020-05-02T20:46:00Z">
        <w:r w:rsidRPr="33B51CAA">
          <w:rPr>
            <w:rFonts w:ascii="Arial" w:eastAsia="Arial" w:hAnsi="Arial" w:cs="Arial"/>
            <w:sz w:val="24"/>
            <w:szCs w:val="24"/>
            <w:lang w:val="es-MX"/>
          </w:rPr>
          <w:t>Visibilidad: Las funciones de un producto deben ser fáciles de encontrar.</w:t>
        </w:r>
      </w:ins>
    </w:p>
    <w:p w14:paraId="5C32B16B" w14:textId="0752EF15" w:rsidR="33B51CAA" w:rsidRDefault="33B51CAA">
      <w:pPr>
        <w:pStyle w:val="Prrafodelista"/>
        <w:numPr>
          <w:ilvl w:val="0"/>
          <w:numId w:val="1"/>
        </w:numPr>
        <w:spacing w:line="360" w:lineRule="auto"/>
        <w:jc w:val="both"/>
        <w:rPr>
          <w:ins w:id="293" w:author="Guest User" w:date="2020-05-02T20:46:00Z"/>
          <w:rFonts w:eastAsiaTheme="minorEastAsia"/>
          <w:sz w:val="24"/>
          <w:szCs w:val="24"/>
          <w:lang w:val="es-MX"/>
        </w:rPr>
        <w:pPrChange w:id="294" w:author="Guest User" w:date="2020-05-02T20:46:00Z">
          <w:pPr/>
        </w:pPrChange>
      </w:pPr>
      <w:ins w:id="295" w:author="Guest User" w:date="2020-05-02T20:46:00Z">
        <w:r w:rsidRPr="33B51CAA">
          <w:rPr>
            <w:rFonts w:ascii="Arial" w:eastAsia="Arial" w:hAnsi="Arial" w:cs="Arial"/>
            <w:sz w:val="24"/>
            <w:szCs w:val="24"/>
            <w:lang w:val="es-MX"/>
          </w:rPr>
          <w:t>Retroalimentación: El usuario debe siempre saber qué es lo que ha hecho y qué ha logrado con ello.</w:t>
        </w:r>
      </w:ins>
    </w:p>
    <w:p w14:paraId="052A2BDB" w14:textId="4FA1A793" w:rsidR="33B51CAA" w:rsidRDefault="33B51CAA">
      <w:pPr>
        <w:pStyle w:val="Prrafodelista"/>
        <w:numPr>
          <w:ilvl w:val="0"/>
          <w:numId w:val="1"/>
        </w:numPr>
        <w:spacing w:line="360" w:lineRule="auto"/>
        <w:jc w:val="both"/>
        <w:rPr>
          <w:ins w:id="296" w:author="Guest User" w:date="2020-05-02T20:46:00Z"/>
          <w:rFonts w:eastAsiaTheme="minorEastAsia"/>
          <w:sz w:val="24"/>
          <w:szCs w:val="24"/>
          <w:lang w:val="es-MX"/>
        </w:rPr>
        <w:pPrChange w:id="297" w:author="Guest User" w:date="2020-05-02T20:46:00Z">
          <w:pPr/>
        </w:pPrChange>
      </w:pPr>
      <w:ins w:id="298" w:author="Guest User" w:date="2020-05-02T20:46:00Z">
        <w:r w:rsidRPr="33B51CAA">
          <w:rPr>
            <w:rFonts w:ascii="Arial" w:eastAsia="Arial" w:hAnsi="Arial" w:cs="Arial"/>
            <w:sz w:val="24"/>
            <w:szCs w:val="24"/>
            <w:lang w:val="es-MX"/>
          </w:rPr>
          <w:t xml:space="preserve">Capacidad de descubrimiento: La función de una parte determinada de un producto debe ser clara al usuario. </w:t>
        </w:r>
      </w:ins>
    </w:p>
    <w:p w14:paraId="4396C3C7" w14:textId="5E0BC42E" w:rsidR="33B51CAA" w:rsidRDefault="33B51CAA">
      <w:pPr>
        <w:pStyle w:val="Prrafodelista"/>
        <w:numPr>
          <w:ilvl w:val="0"/>
          <w:numId w:val="1"/>
        </w:numPr>
        <w:spacing w:line="360" w:lineRule="auto"/>
        <w:jc w:val="both"/>
        <w:rPr>
          <w:ins w:id="299" w:author="Guest User" w:date="2020-05-02T20:46:00Z"/>
          <w:rFonts w:eastAsiaTheme="minorEastAsia"/>
          <w:sz w:val="24"/>
          <w:szCs w:val="24"/>
          <w:lang w:val="es-MX"/>
        </w:rPr>
        <w:pPrChange w:id="300" w:author="Guest User" w:date="2020-05-02T20:46:00Z">
          <w:pPr/>
        </w:pPrChange>
      </w:pPr>
      <w:ins w:id="301" w:author="Guest User" w:date="2020-05-02T20:46:00Z">
        <w:r w:rsidRPr="33B51CAA">
          <w:rPr>
            <w:rFonts w:ascii="Arial" w:eastAsia="Arial" w:hAnsi="Arial" w:cs="Arial"/>
            <w:sz w:val="24"/>
            <w:szCs w:val="24"/>
            <w:lang w:val="es-MX"/>
          </w:rPr>
          <w:t>Consistencia: El diseño del producto debe ser consistente a lo largo del mismo, para que sea más fácil inferir cómo usar nuevos componentes del mismo.</w:t>
        </w:r>
        <w:r>
          <w:br/>
        </w:r>
        <w:r>
          <w:br/>
        </w:r>
        <w:r w:rsidRPr="33B51CAA">
          <w:rPr>
            <w:rFonts w:ascii="Arial" w:eastAsia="Arial" w:hAnsi="Arial" w:cs="Arial"/>
            <w:sz w:val="24"/>
            <w:szCs w:val="24"/>
            <w:lang w:val="es-MX"/>
          </w:rPr>
          <w:t>Estos siete principios forman la</w:t>
        </w:r>
      </w:ins>
      <w:ins w:id="302" w:author="Guest User" w:date="2020-05-02T20:47:00Z">
        <w:r w:rsidRPr="33B51CAA">
          <w:rPr>
            <w:rFonts w:ascii="Arial" w:eastAsia="Arial" w:hAnsi="Arial" w:cs="Arial"/>
            <w:sz w:val="24"/>
            <w:szCs w:val="24"/>
            <w:lang w:val="es-MX"/>
          </w:rPr>
          <w:t>s guías</w:t>
        </w:r>
      </w:ins>
      <w:ins w:id="303" w:author="Guest User" w:date="2020-05-02T20:46:00Z">
        <w:r w:rsidRPr="33B51CAA">
          <w:rPr>
            <w:rFonts w:ascii="Arial" w:eastAsia="Arial" w:hAnsi="Arial" w:cs="Arial"/>
            <w:sz w:val="24"/>
            <w:szCs w:val="24"/>
            <w:lang w:val="es-MX"/>
          </w:rPr>
          <w:t xml:space="preserve"> que durante el proceso de creación del aplicativo fue</w:t>
        </w:r>
      </w:ins>
      <w:ins w:id="304" w:author="Guest User" w:date="2020-05-02T20:47:00Z">
        <w:r w:rsidRPr="33B51CAA">
          <w:rPr>
            <w:rFonts w:ascii="Arial" w:eastAsia="Arial" w:hAnsi="Arial" w:cs="Arial"/>
            <w:sz w:val="24"/>
            <w:szCs w:val="24"/>
            <w:lang w:val="es-MX"/>
          </w:rPr>
          <w:t>ron</w:t>
        </w:r>
      </w:ins>
      <w:ins w:id="305" w:author="Guest User" w:date="2020-05-02T20:46:00Z">
        <w:r w:rsidRPr="33B51CAA">
          <w:rPr>
            <w:rFonts w:ascii="Arial" w:eastAsia="Arial" w:hAnsi="Arial" w:cs="Arial"/>
            <w:sz w:val="24"/>
            <w:szCs w:val="24"/>
            <w:lang w:val="es-MX"/>
          </w:rPr>
          <w:t xml:space="preserve"> plasmad</w:t>
        </w:r>
      </w:ins>
      <w:ins w:id="306" w:author="Guest User" w:date="2020-05-02T20:47:00Z">
        <w:r w:rsidRPr="33B51CAA">
          <w:rPr>
            <w:rFonts w:ascii="Arial" w:eastAsia="Arial" w:hAnsi="Arial" w:cs="Arial"/>
            <w:sz w:val="24"/>
            <w:szCs w:val="24"/>
            <w:lang w:val="es-MX"/>
          </w:rPr>
          <w:t>as</w:t>
        </w:r>
      </w:ins>
      <w:ins w:id="307" w:author="Guest User" w:date="2020-05-02T20:46:00Z">
        <w:r w:rsidRPr="33B51CAA">
          <w:rPr>
            <w:rFonts w:ascii="Arial" w:eastAsia="Arial" w:hAnsi="Arial" w:cs="Arial"/>
            <w:sz w:val="24"/>
            <w:szCs w:val="24"/>
            <w:lang w:val="es-MX"/>
          </w:rPr>
          <w:t xml:space="preserve"> en las siguientes reglas acordadas con el equipo:</w:t>
        </w:r>
      </w:ins>
    </w:p>
    <w:p w14:paraId="76E9F4ED" w14:textId="7509CDC9" w:rsidR="33B51CAA" w:rsidRDefault="33B51CAA">
      <w:pPr>
        <w:pStyle w:val="Prrafodelista"/>
        <w:numPr>
          <w:ilvl w:val="0"/>
          <w:numId w:val="1"/>
        </w:numPr>
        <w:spacing w:line="360" w:lineRule="auto"/>
        <w:jc w:val="both"/>
        <w:rPr>
          <w:ins w:id="308" w:author="Guest User" w:date="2020-05-02T20:46:00Z"/>
          <w:rFonts w:eastAsiaTheme="minorEastAsia"/>
          <w:sz w:val="24"/>
          <w:szCs w:val="24"/>
          <w:lang w:val="es-MX"/>
        </w:rPr>
        <w:pPrChange w:id="309" w:author="Guest User" w:date="2020-05-02T20:46:00Z">
          <w:pPr/>
        </w:pPrChange>
      </w:pPr>
      <w:ins w:id="310" w:author="Guest User" w:date="2020-05-02T20:46:00Z">
        <w:r w:rsidRPr="33B51CAA">
          <w:rPr>
            <w:rFonts w:ascii="Arial" w:eastAsia="Arial" w:hAnsi="Arial" w:cs="Arial"/>
            <w:sz w:val="24"/>
            <w:szCs w:val="24"/>
            <w:lang w:val="es-MX"/>
          </w:rPr>
          <w:t>Precedencia: La página web debe estar estructurada de tal manera que guíe al usuario a las partes más importantes de ella, en un orden que lo lleve a tener la mejor experiencia posible. Lo primero de la página web debe tener un primer impacto del cliente, ya que la primera vista del cliente en la página web es la que cuenta más para su experiencia de usuario. Esto es una expresión de visibilidad y mapeo.</w:t>
        </w:r>
        <w:r>
          <w:br/>
        </w:r>
        <w:r w:rsidRPr="33B51CAA">
          <w:rPr>
            <w:rFonts w:ascii="Arial" w:eastAsia="Arial" w:hAnsi="Arial" w:cs="Arial"/>
            <w:sz w:val="24"/>
            <w:szCs w:val="24"/>
            <w:lang w:val="es-MX"/>
          </w:rPr>
          <w:t xml:space="preserve"> </w:t>
        </w:r>
        <w:r>
          <w:br/>
        </w:r>
      </w:ins>
    </w:p>
    <w:p w14:paraId="6644F7AB" w14:textId="6E40358A" w:rsidR="33B51CAA" w:rsidRDefault="33B51CAA">
      <w:pPr>
        <w:pStyle w:val="Prrafodelista"/>
        <w:numPr>
          <w:ilvl w:val="0"/>
          <w:numId w:val="1"/>
        </w:numPr>
        <w:spacing w:line="360" w:lineRule="auto"/>
        <w:jc w:val="both"/>
        <w:rPr>
          <w:ins w:id="311" w:author="Guest User" w:date="2020-05-02T20:46:00Z"/>
          <w:rFonts w:eastAsiaTheme="minorEastAsia"/>
          <w:sz w:val="24"/>
          <w:szCs w:val="24"/>
          <w:lang w:val="es-MX"/>
        </w:rPr>
        <w:pPrChange w:id="312" w:author="Guest User" w:date="2020-05-02T20:46:00Z">
          <w:pPr/>
        </w:pPrChange>
      </w:pPr>
      <w:ins w:id="313" w:author="Guest User" w:date="2020-05-02T20:46:00Z">
        <w:r w:rsidRPr="33B51CAA">
          <w:rPr>
            <w:rFonts w:ascii="Arial" w:eastAsia="Arial" w:hAnsi="Arial" w:cs="Arial"/>
            <w:sz w:val="24"/>
            <w:szCs w:val="24"/>
            <w:lang w:val="es-MX"/>
          </w:rPr>
          <w:t xml:space="preserve">Espaciado: Los elementos de una página (imágenes, texto, </w:t>
        </w:r>
        <w:proofErr w:type="spellStart"/>
        <w:r w:rsidRPr="33B51CAA">
          <w:rPr>
            <w:rFonts w:ascii="Arial" w:eastAsia="Arial" w:hAnsi="Arial" w:cs="Arial"/>
            <w:sz w:val="24"/>
            <w:szCs w:val="24"/>
            <w:lang w:val="es-MX"/>
          </w:rPr>
          <w:t>etc</w:t>
        </w:r>
        <w:proofErr w:type="spellEnd"/>
        <w:r w:rsidRPr="33B51CAA">
          <w:rPr>
            <w:rFonts w:ascii="Arial" w:eastAsia="Arial" w:hAnsi="Arial" w:cs="Arial"/>
            <w:sz w:val="24"/>
            <w:szCs w:val="24"/>
            <w:lang w:val="es-MX"/>
          </w:rPr>
          <w:t>) deben estar correctamente separados para que todos sean fáciles de ver. Si se cuenta con mucha información, por ejemplo, lo mejor sería que dividir en dos o más columnas el texto para facilitar la lectura del visitante. Esto es una forma de aplicar la visibilidad.</w:t>
        </w:r>
      </w:ins>
    </w:p>
    <w:p w14:paraId="7698A921" w14:textId="0BE50322" w:rsidR="33B51CAA" w:rsidRDefault="33B51CAA">
      <w:pPr>
        <w:pStyle w:val="Prrafodelista"/>
        <w:numPr>
          <w:ilvl w:val="0"/>
          <w:numId w:val="1"/>
        </w:numPr>
        <w:spacing w:line="360" w:lineRule="auto"/>
        <w:jc w:val="both"/>
        <w:rPr>
          <w:ins w:id="314" w:author="Guest User" w:date="2020-05-02T20:46:00Z"/>
          <w:rFonts w:eastAsiaTheme="minorEastAsia"/>
          <w:sz w:val="24"/>
          <w:szCs w:val="24"/>
          <w:lang w:val="es-MX"/>
        </w:rPr>
        <w:pPrChange w:id="315" w:author="Guest User" w:date="2020-05-02T20:46:00Z">
          <w:pPr/>
        </w:pPrChange>
      </w:pPr>
      <w:ins w:id="316" w:author="Guest User" w:date="2020-05-02T20:46:00Z">
        <w:r w:rsidRPr="33B51CAA">
          <w:rPr>
            <w:rFonts w:ascii="Arial" w:eastAsia="Arial" w:hAnsi="Arial" w:cs="Arial"/>
            <w:sz w:val="24"/>
            <w:szCs w:val="24"/>
            <w:lang w:val="es-MX"/>
          </w:rPr>
          <w:lastRenderedPageBreak/>
          <w:t>Diseño del menú: El menú de navegación debe contar como máximo con 5 pestañas de navegación. La finalidad principal del menú es guiar al cliente, y 5 es el número de elementos que una persona promedio puede mantener en la memoria de corto plazo. Más que eso arriesga sobrecargar al usuario, lo que iría en contra del principio de prestaciones.</w:t>
        </w:r>
      </w:ins>
    </w:p>
    <w:p w14:paraId="5207DB65" w14:textId="097C85DA" w:rsidR="33B51CAA" w:rsidRDefault="33B51CAA">
      <w:pPr>
        <w:pStyle w:val="Prrafodelista"/>
        <w:numPr>
          <w:ilvl w:val="0"/>
          <w:numId w:val="1"/>
        </w:numPr>
        <w:spacing w:line="360" w:lineRule="auto"/>
        <w:jc w:val="both"/>
        <w:rPr>
          <w:ins w:id="317" w:author="Guest User" w:date="2020-05-02T20:46:00Z"/>
          <w:rFonts w:eastAsiaTheme="minorEastAsia"/>
          <w:sz w:val="24"/>
          <w:szCs w:val="24"/>
          <w:lang w:val="es-MX"/>
        </w:rPr>
        <w:pPrChange w:id="318" w:author="Guest User" w:date="2020-05-02T20:46:00Z">
          <w:pPr/>
        </w:pPrChange>
      </w:pPr>
      <w:ins w:id="319" w:author="Guest User" w:date="2020-05-02T20:46:00Z">
        <w:r w:rsidRPr="33B51CAA">
          <w:rPr>
            <w:rFonts w:ascii="Arial" w:eastAsia="Arial" w:hAnsi="Arial" w:cs="Arial"/>
            <w:sz w:val="24"/>
            <w:szCs w:val="24"/>
            <w:lang w:val="es-MX"/>
          </w:rPr>
          <w:t>Distribución: Para distribuir el contenido se pueden usar columnas para darle una apariencia más dinámica a la página web. Es recomendable tener imágenes que sean del mismo tamaño para que así puedan encajar en las columnas, lo mismo con los textos. Esto es una aplicación de visibilidad y consistencia.</w:t>
        </w:r>
      </w:ins>
    </w:p>
    <w:p w14:paraId="2A6252C8" w14:textId="7509CDEF" w:rsidR="33B51CAA" w:rsidRDefault="33B51CAA">
      <w:pPr>
        <w:pStyle w:val="Prrafodelista"/>
        <w:numPr>
          <w:ilvl w:val="0"/>
          <w:numId w:val="1"/>
        </w:numPr>
        <w:spacing w:line="360" w:lineRule="auto"/>
        <w:jc w:val="both"/>
        <w:rPr>
          <w:ins w:id="320" w:author="Guest User" w:date="2020-05-02T20:46:00Z"/>
          <w:rFonts w:eastAsiaTheme="minorEastAsia"/>
          <w:sz w:val="24"/>
          <w:szCs w:val="24"/>
          <w:lang w:val="es-MX"/>
        </w:rPr>
        <w:pPrChange w:id="321" w:author="Guest User" w:date="2020-05-02T20:46:00Z">
          <w:pPr/>
        </w:pPrChange>
      </w:pPr>
      <w:ins w:id="322" w:author="Guest User" w:date="2020-05-02T20:46:00Z">
        <w:r w:rsidRPr="33B51CAA">
          <w:rPr>
            <w:rFonts w:ascii="Arial" w:eastAsia="Arial" w:hAnsi="Arial" w:cs="Arial"/>
            <w:sz w:val="24"/>
            <w:szCs w:val="24"/>
            <w:lang w:val="es-MX"/>
          </w:rPr>
          <w:t>Tipografía: Se logra con el formato de escritura del texto un énfasis en las partes importantes. Algunas de las características importantes pueden incluir el tipo de fuente, tamaño de fuente, el color, longitud lineal, párrafos, entre otros. Con ellas se puede resaltar la información incluida en la página.</w:t>
        </w:r>
      </w:ins>
    </w:p>
    <w:p w14:paraId="6BFC52E3" w14:textId="7ACE200D" w:rsidR="33B51CAA" w:rsidRDefault="33B51CAA">
      <w:pPr>
        <w:pStyle w:val="Prrafodelista"/>
        <w:numPr>
          <w:ilvl w:val="0"/>
          <w:numId w:val="1"/>
        </w:numPr>
        <w:spacing w:line="360" w:lineRule="auto"/>
        <w:jc w:val="both"/>
        <w:rPr>
          <w:ins w:id="323" w:author="Guest User" w:date="2020-05-02T20:46:00Z"/>
          <w:rFonts w:eastAsiaTheme="minorEastAsia"/>
          <w:sz w:val="24"/>
          <w:szCs w:val="24"/>
          <w:lang w:val="es-MX"/>
        </w:rPr>
        <w:pPrChange w:id="324" w:author="Guest User" w:date="2020-05-02T20:46:00Z">
          <w:pPr/>
        </w:pPrChange>
      </w:pPr>
      <w:ins w:id="325" w:author="Guest User" w:date="2020-05-02T20:46:00Z">
        <w:r w:rsidRPr="33B51CAA">
          <w:rPr>
            <w:rFonts w:ascii="Arial" w:eastAsia="Arial" w:hAnsi="Arial" w:cs="Arial"/>
            <w:sz w:val="24"/>
            <w:szCs w:val="24"/>
            <w:lang w:val="es-MX"/>
          </w:rPr>
          <w:t xml:space="preserve">Usabilidad: Si bien el sitio web puede contar con un buen diseño </w:t>
        </w:r>
        <w:proofErr w:type="spellStart"/>
        <w:r w:rsidRPr="33B51CAA">
          <w:rPr>
            <w:rFonts w:ascii="Arial" w:eastAsia="Arial" w:hAnsi="Arial" w:cs="Arial"/>
            <w:sz w:val="24"/>
            <w:szCs w:val="24"/>
            <w:lang w:val="es-MX"/>
          </w:rPr>
          <w:t>front-end</w:t>
        </w:r>
        <w:proofErr w:type="spellEnd"/>
        <w:r w:rsidRPr="33B51CAA">
          <w:rPr>
            <w:rFonts w:ascii="Arial" w:eastAsia="Arial" w:hAnsi="Arial" w:cs="Arial"/>
            <w:sz w:val="24"/>
            <w:szCs w:val="24"/>
            <w:lang w:val="es-MX"/>
          </w:rPr>
          <w:t>, la usabilidad debe estar a la par y este a su vez no ser confusa para el usuario final, ya que el usuario espera que el manejo de la página sea fácil y rápida a la hora de encontrar los recursos que se busca.</w:t>
        </w:r>
      </w:ins>
    </w:p>
    <w:p w14:paraId="2E826CE3" w14:textId="402A55A0" w:rsidR="33B51CAA" w:rsidRDefault="33B51CAA">
      <w:pPr>
        <w:pStyle w:val="Prrafodelista"/>
        <w:numPr>
          <w:ilvl w:val="0"/>
          <w:numId w:val="1"/>
        </w:numPr>
        <w:spacing w:line="360" w:lineRule="auto"/>
        <w:jc w:val="both"/>
        <w:rPr>
          <w:ins w:id="326" w:author="Guest User" w:date="2020-05-02T20:46:00Z"/>
          <w:rFonts w:eastAsiaTheme="minorEastAsia"/>
          <w:sz w:val="24"/>
          <w:szCs w:val="24"/>
          <w:lang w:val="es-MX"/>
        </w:rPr>
        <w:pPrChange w:id="327" w:author="Guest User" w:date="2020-05-02T20:46:00Z">
          <w:pPr/>
        </w:pPrChange>
      </w:pPr>
      <w:ins w:id="328" w:author="Guest User" w:date="2020-05-02T20:46:00Z">
        <w:r w:rsidRPr="33B51CAA">
          <w:rPr>
            <w:rFonts w:ascii="Arial" w:eastAsia="Arial" w:hAnsi="Arial" w:cs="Arial"/>
            <w:sz w:val="24"/>
            <w:szCs w:val="24"/>
            <w:lang w:val="es-MX"/>
          </w:rPr>
          <w:t xml:space="preserve">Alineación: Toda página debe estar bien estructurada y esa es la función de la alineación. Un diseño más limpio, legible y digerible es lo que debe tener toda página web, para que la visualización del contenido sea más </w:t>
        </w:r>
        <w:proofErr w:type="gramStart"/>
        <w:r w:rsidRPr="33B51CAA">
          <w:rPr>
            <w:rFonts w:ascii="Arial" w:eastAsia="Arial" w:hAnsi="Arial" w:cs="Arial"/>
            <w:sz w:val="24"/>
            <w:szCs w:val="24"/>
            <w:lang w:val="es-MX"/>
          </w:rPr>
          <w:t>ordenado</w:t>
        </w:r>
        <w:proofErr w:type="gramEnd"/>
        <w:r w:rsidRPr="33B51CAA">
          <w:rPr>
            <w:rFonts w:ascii="Arial" w:eastAsia="Arial" w:hAnsi="Arial" w:cs="Arial"/>
            <w:sz w:val="24"/>
            <w:szCs w:val="24"/>
            <w:lang w:val="es-MX"/>
          </w:rPr>
          <w:t>.</w:t>
        </w:r>
      </w:ins>
    </w:p>
    <w:p w14:paraId="4A5B1362" w14:textId="475C57FB" w:rsidR="33B51CAA" w:rsidRDefault="33B51CAA">
      <w:pPr>
        <w:pStyle w:val="Prrafodelista"/>
        <w:numPr>
          <w:ilvl w:val="0"/>
          <w:numId w:val="1"/>
        </w:numPr>
        <w:spacing w:line="360" w:lineRule="auto"/>
        <w:jc w:val="both"/>
        <w:rPr>
          <w:ins w:id="329" w:author="Guest User" w:date="2020-05-02T20:46:00Z"/>
          <w:rFonts w:eastAsiaTheme="minorEastAsia"/>
          <w:sz w:val="24"/>
          <w:szCs w:val="24"/>
          <w:lang w:val="es-MX"/>
        </w:rPr>
        <w:pPrChange w:id="330" w:author="Guest User" w:date="2020-05-02T20:46:00Z">
          <w:pPr/>
        </w:pPrChange>
      </w:pPr>
      <w:ins w:id="331" w:author="Guest User" w:date="2020-05-02T20:46:00Z">
        <w:r w:rsidRPr="33B51CAA">
          <w:rPr>
            <w:rFonts w:ascii="Arial" w:eastAsia="Arial" w:hAnsi="Arial" w:cs="Arial"/>
            <w:sz w:val="24"/>
            <w:szCs w:val="24"/>
            <w:lang w:val="es-MX"/>
          </w:rPr>
          <w:t>Coherencia: El diseño debe integrarse a la información plasmada. De lo contrario, no guardará coherencia con el contenido, disminuyendo la percepción de la calidad del trabajo por parte del cliente. Para ello es útil una correcta arquitectura de hojas de estilos CSS para que el trabajo sea uniforme; adquiriendo estabilidad y firmeza la página web.</w:t>
        </w:r>
      </w:ins>
    </w:p>
    <w:p w14:paraId="3F95E411" w14:textId="15F55825" w:rsidR="33B51CAA" w:rsidRDefault="33B51CAA" w:rsidP="33B51CAA">
      <w:pPr>
        <w:spacing w:line="257" w:lineRule="auto"/>
        <w:jc w:val="both"/>
        <w:rPr>
          <w:ins w:id="332" w:author="Guest User" w:date="2020-05-02T20:46:00Z"/>
          <w:rFonts w:ascii="Arial" w:eastAsia="Arial" w:hAnsi="Arial" w:cs="Arial"/>
          <w:sz w:val="24"/>
          <w:szCs w:val="24"/>
        </w:rPr>
      </w:pPr>
    </w:p>
    <w:p w14:paraId="34029101" w14:textId="13638CE3" w:rsidR="33B51CAA" w:rsidRDefault="33B51CAA" w:rsidP="33B51CAA">
      <w:pPr>
        <w:spacing w:line="257" w:lineRule="auto"/>
        <w:jc w:val="both"/>
        <w:rPr>
          <w:ins w:id="333" w:author="Guest User" w:date="2020-05-02T20:46:00Z"/>
          <w:rFonts w:ascii="Arial" w:eastAsia="Arial" w:hAnsi="Arial" w:cs="Arial"/>
          <w:sz w:val="24"/>
          <w:szCs w:val="24"/>
        </w:rPr>
      </w:pPr>
    </w:p>
    <w:p w14:paraId="54F001D1" w14:textId="61DA1142" w:rsidR="002901E9" w:rsidRPr="002901E9" w:rsidRDefault="3A8620AD" w:rsidP="3A8620AD">
      <w:pPr>
        <w:spacing w:line="257" w:lineRule="auto"/>
        <w:jc w:val="both"/>
        <w:rPr>
          <w:ins w:id="334" w:author="Acsafkineret Yonamine" w:date="2020-05-02T17:54:00Z"/>
          <w:rFonts w:ascii="Arial" w:eastAsia="Arial" w:hAnsi="Arial" w:cs="Arial"/>
          <w:sz w:val="24"/>
          <w:szCs w:val="24"/>
        </w:rPr>
      </w:pPr>
      <w:r w:rsidRPr="3A8620AD">
        <w:rPr>
          <w:rFonts w:ascii="Arial" w:eastAsia="Arial" w:hAnsi="Arial" w:cs="Arial"/>
          <w:sz w:val="24"/>
          <w:szCs w:val="24"/>
        </w:rPr>
        <w:t>A continuación, presentamos el detalle de las interfaces más importantes requeridas para el sistema:</w:t>
      </w:r>
    </w:p>
    <w:p w14:paraId="491DAE13" w14:textId="15C904BA" w:rsidR="002901E9" w:rsidRPr="002901E9" w:rsidRDefault="3A8620AD" w:rsidP="002901E9">
      <w:pPr>
        <w:spacing w:line="257" w:lineRule="auto"/>
        <w:jc w:val="both"/>
        <w:rPr>
          <w:rFonts w:ascii="Arial" w:eastAsia="Arial" w:hAnsi="Arial" w:cs="Arial"/>
          <w:sz w:val="24"/>
          <w:szCs w:val="24"/>
        </w:rPr>
      </w:pPr>
      <w:r w:rsidRPr="3A8620AD">
        <w:rPr>
          <w:rFonts w:ascii="Arial" w:eastAsia="Arial" w:hAnsi="Arial" w:cs="Arial"/>
          <w:sz w:val="24"/>
          <w:szCs w:val="24"/>
        </w:rPr>
        <w:t>Modulo del visitante</w:t>
      </w:r>
    </w:p>
    <w:p w14:paraId="5EBECC38" w14:textId="76AFFF0E" w:rsidR="4121A0FD" w:rsidRDefault="002901E9" w:rsidP="002901E9">
      <w:pPr>
        <w:pStyle w:val="Prrafodelista"/>
        <w:numPr>
          <w:ilvl w:val="0"/>
          <w:numId w:val="85"/>
        </w:numPr>
        <w:spacing w:line="257" w:lineRule="auto"/>
        <w:jc w:val="both"/>
        <w:rPr>
          <w:rFonts w:ascii="Arial" w:eastAsia="Arial" w:hAnsi="Arial" w:cs="Arial"/>
          <w:sz w:val="24"/>
          <w:szCs w:val="24"/>
        </w:rPr>
      </w:pPr>
      <w:r w:rsidRPr="00AF1774">
        <w:rPr>
          <w:rFonts w:ascii="Arial" w:eastAsia="Arial" w:hAnsi="Arial" w:cs="Arial"/>
          <w:sz w:val="24"/>
          <w:szCs w:val="24"/>
        </w:rPr>
        <w:lastRenderedPageBreak/>
        <w:t>Interfaz de Bienvenida</w:t>
      </w:r>
    </w:p>
    <w:tbl>
      <w:tblPr>
        <w:tblStyle w:val="Tablaconcuadrcula1"/>
        <w:tblW w:w="0" w:type="auto"/>
        <w:tblLook w:val="04A0" w:firstRow="1" w:lastRow="0" w:firstColumn="1" w:lastColumn="0" w:noHBand="0" w:noVBand="1"/>
      </w:tblPr>
      <w:tblGrid>
        <w:gridCol w:w="4186"/>
        <w:gridCol w:w="4308"/>
      </w:tblGrid>
      <w:tr w:rsidR="000C2D06" w:rsidRPr="000C2D06" w14:paraId="3E92A58D" w14:textId="77777777" w:rsidTr="33B51CAA">
        <w:tc>
          <w:tcPr>
            <w:tcW w:w="8494" w:type="dxa"/>
            <w:gridSpan w:val="2"/>
          </w:tcPr>
          <w:p w14:paraId="61636E7D" w14:textId="77777777" w:rsidR="000C2D06" w:rsidRPr="000C2D06" w:rsidRDefault="000C2D06" w:rsidP="000C2D06">
            <w:pPr>
              <w:rPr>
                <w:rFonts w:ascii="Arial" w:hAnsi="Arial" w:cs="Arial"/>
                <w:sz w:val="24"/>
                <w:szCs w:val="24"/>
              </w:rPr>
            </w:pPr>
            <w:r w:rsidRPr="000C2D06">
              <w:rPr>
                <w:rFonts w:ascii="Arial" w:hAnsi="Arial" w:cs="Arial"/>
                <w:sz w:val="24"/>
                <w:szCs w:val="24"/>
              </w:rPr>
              <w:t xml:space="preserve">Nombre: </w:t>
            </w:r>
            <w:proofErr w:type="spellStart"/>
            <w:r w:rsidRPr="000C2D06">
              <w:rPr>
                <w:rFonts w:ascii="Arial" w:hAnsi="Arial" w:cs="Arial"/>
                <w:sz w:val="24"/>
                <w:szCs w:val="24"/>
              </w:rPr>
              <w:t>frmBienvenida</w:t>
            </w:r>
            <w:proofErr w:type="spellEnd"/>
          </w:p>
        </w:tc>
      </w:tr>
      <w:tr w:rsidR="000C2D06" w:rsidRPr="000C2D06" w14:paraId="4A86088A" w14:textId="77777777" w:rsidTr="33B51CAA">
        <w:tc>
          <w:tcPr>
            <w:tcW w:w="8494" w:type="dxa"/>
            <w:gridSpan w:val="2"/>
          </w:tcPr>
          <w:p w14:paraId="1AE5DA88" w14:textId="77777777" w:rsidR="000C2D06" w:rsidRPr="000C2D06" w:rsidRDefault="000C2D06" w:rsidP="000C2D06">
            <w:pPr>
              <w:rPr>
                <w:rFonts w:ascii="Arial" w:hAnsi="Arial" w:cs="Arial"/>
                <w:sz w:val="24"/>
                <w:szCs w:val="24"/>
              </w:rPr>
            </w:pPr>
            <w:r w:rsidRPr="000C2D06">
              <w:rPr>
                <w:rFonts w:ascii="Arial" w:hAnsi="Arial" w:cs="Arial"/>
                <w:sz w:val="24"/>
                <w:szCs w:val="24"/>
              </w:rPr>
              <w:t>Descripción:</w:t>
            </w:r>
          </w:p>
          <w:p w14:paraId="7EFD51BE" w14:textId="77777777" w:rsidR="000C2D06" w:rsidRPr="000C2D06" w:rsidRDefault="000C2D06" w:rsidP="000C2D06">
            <w:pPr>
              <w:rPr>
                <w:rFonts w:ascii="Arial" w:hAnsi="Arial" w:cs="Arial"/>
                <w:sz w:val="24"/>
                <w:szCs w:val="24"/>
                <w:lang w:val="es-MX"/>
              </w:rPr>
            </w:pPr>
            <w:r w:rsidRPr="000C2D06">
              <w:rPr>
                <w:rFonts w:ascii="Arial" w:hAnsi="Arial" w:cs="Arial"/>
                <w:sz w:val="24"/>
                <w:szCs w:val="24"/>
                <w:lang w:val="es-MX"/>
              </w:rPr>
              <w:t xml:space="preserve">En esta vista se brinda una bienvenida a los visitantes y/o alumnos. En la parte superior se encuentra el </w:t>
            </w:r>
            <w:proofErr w:type="spellStart"/>
            <w:r w:rsidRPr="000C2D06">
              <w:rPr>
                <w:rFonts w:ascii="Arial" w:hAnsi="Arial" w:cs="Arial"/>
                <w:sz w:val="24"/>
                <w:szCs w:val="24"/>
                <w:lang w:val="es-MX"/>
              </w:rPr>
              <w:t>header</w:t>
            </w:r>
            <w:proofErr w:type="spellEnd"/>
            <w:r w:rsidRPr="000C2D06">
              <w:rPr>
                <w:rFonts w:ascii="Arial" w:hAnsi="Arial" w:cs="Arial"/>
                <w:sz w:val="24"/>
                <w:szCs w:val="24"/>
                <w:lang w:val="es-MX"/>
              </w:rPr>
              <w:t xml:space="preserve"> o cabecera conde se encuentran las opciones de “Inicio”, “Nosotros” y “Contacto” el cual estará presente siempre el a web. Se cuenta con el botón “Comienza ahora” para iniciar sesión de forma directa y se muestra las áreas de estudio.</w:t>
            </w:r>
          </w:p>
          <w:p w14:paraId="5735EB05" w14:textId="77777777" w:rsidR="000C2D06" w:rsidRPr="000C2D06" w:rsidRDefault="000C2D06" w:rsidP="000C2D06">
            <w:pPr>
              <w:rPr>
                <w:rFonts w:ascii="Arial" w:hAnsi="Arial" w:cs="Arial"/>
                <w:sz w:val="24"/>
                <w:szCs w:val="24"/>
              </w:rPr>
            </w:pPr>
          </w:p>
        </w:tc>
      </w:tr>
      <w:tr w:rsidR="000C2D06" w:rsidRPr="000C2D06" w14:paraId="5CDDF0B4" w14:textId="77777777" w:rsidTr="33B51CAA">
        <w:trPr>
          <w:trHeight w:val="814"/>
        </w:trPr>
        <w:tc>
          <w:tcPr>
            <w:tcW w:w="4186" w:type="dxa"/>
          </w:tcPr>
          <w:p w14:paraId="13027B4A" w14:textId="77777777" w:rsidR="000C2D06" w:rsidRPr="000C2D06" w:rsidRDefault="000C2D06" w:rsidP="000C2D06">
            <w:pPr>
              <w:rPr>
                <w:rFonts w:ascii="Arial" w:hAnsi="Arial" w:cs="Arial"/>
                <w:sz w:val="24"/>
                <w:szCs w:val="24"/>
              </w:rPr>
            </w:pPr>
            <w:r w:rsidRPr="000C2D06">
              <w:rPr>
                <w:rFonts w:ascii="Arial" w:hAnsi="Arial" w:cs="Arial"/>
                <w:sz w:val="24"/>
                <w:szCs w:val="24"/>
              </w:rPr>
              <w:t>Parámetro de entrada:</w:t>
            </w:r>
          </w:p>
          <w:p w14:paraId="61408199" w14:textId="77777777" w:rsidR="000C2D06" w:rsidRPr="000C2D06" w:rsidRDefault="000C2D06" w:rsidP="000C2D06">
            <w:pPr>
              <w:numPr>
                <w:ilvl w:val="0"/>
                <w:numId w:val="86"/>
              </w:numPr>
              <w:jc w:val="both"/>
              <w:rPr>
                <w:rFonts w:ascii="Arial" w:eastAsia="Times New Roman" w:hAnsi="Arial" w:cs="Arial"/>
                <w:sz w:val="24"/>
                <w:szCs w:val="24"/>
                <w:lang w:eastAsia="es-PE"/>
              </w:rPr>
            </w:pPr>
            <w:r w:rsidRPr="000C2D06">
              <w:rPr>
                <w:rFonts w:ascii="Arial" w:eastAsia="Times New Roman" w:hAnsi="Arial" w:cs="Arial"/>
                <w:sz w:val="24"/>
                <w:szCs w:val="24"/>
                <w:lang w:eastAsia="es-PE"/>
              </w:rPr>
              <w:t>Selección de opción a acceder</w:t>
            </w:r>
          </w:p>
        </w:tc>
        <w:tc>
          <w:tcPr>
            <w:tcW w:w="4308" w:type="dxa"/>
          </w:tcPr>
          <w:p w14:paraId="02B8C1DF" w14:textId="77777777" w:rsidR="000C2D06" w:rsidRPr="000C2D06" w:rsidRDefault="000C2D06" w:rsidP="000C2D06">
            <w:pPr>
              <w:rPr>
                <w:rFonts w:ascii="Arial" w:hAnsi="Arial" w:cs="Arial"/>
                <w:sz w:val="24"/>
                <w:szCs w:val="24"/>
              </w:rPr>
            </w:pPr>
            <w:r w:rsidRPr="000C2D06">
              <w:rPr>
                <w:rFonts w:ascii="Arial" w:hAnsi="Arial" w:cs="Arial"/>
                <w:sz w:val="24"/>
                <w:szCs w:val="24"/>
              </w:rPr>
              <w:t>Parámetro de salida:</w:t>
            </w:r>
          </w:p>
          <w:p w14:paraId="04F24216" w14:textId="77777777" w:rsidR="000C2D06" w:rsidRPr="000C2D06" w:rsidRDefault="000C2D06" w:rsidP="000C2D06">
            <w:pPr>
              <w:numPr>
                <w:ilvl w:val="0"/>
                <w:numId w:val="86"/>
              </w:numPr>
              <w:jc w:val="both"/>
              <w:rPr>
                <w:rFonts w:ascii="Arial" w:eastAsia="Times New Roman" w:hAnsi="Arial" w:cs="Arial"/>
                <w:sz w:val="24"/>
                <w:szCs w:val="24"/>
                <w:lang w:eastAsia="es-PE"/>
              </w:rPr>
            </w:pPr>
            <w:r w:rsidRPr="000C2D06">
              <w:rPr>
                <w:rFonts w:ascii="Arial" w:eastAsia="Times New Roman" w:hAnsi="Arial" w:cs="Arial"/>
                <w:sz w:val="24"/>
                <w:szCs w:val="24"/>
                <w:lang w:eastAsia="es-PE"/>
              </w:rPr>
              <w:t>Pantalla de la opción selecciona</w:t>
            </w:r>
          </w:p>
        </w:tc>
      </w:tr>
      <w:tr w:rsidR="000C2D06" w:rsidRPr="000C2D06" w14:paraId="3716BB2C" w14:textId="77777777" w:rsidTr="33B51CAA">
        <w:trPr>
          <w:trHeight w:val="1264"/>
        </w:trPr>
        <w:tc>
          <w:tcPr>
            <w:tcW w:w="8494" w:type="dxa"/>
            <w:gridSpan w:val="2"/>
          </w:tcPr>
          <w:p w14:paraId="49680864" w14:textId="77777777" w:rsidR="000C2D06" w:rsidRPr="000C2D06" w:rsidRDefault="000C2D06" w:rsidP="000C2D06">
            <w:pPr>
              <w:rPr>
                <w:rFonts w:ascii="Arial" w:hAnsi="Arial" w:cs="Arial"/>
                <w:sz w:val="24"/>
                <w:szCs w:val="24"/>
              </w:rPr>
            </w:pPr>
            <w:r w:rsidRPr="000C2D06">
              <w:rPr>
                <w:rFonts w:ascii="Arial" w:hAnsi="Arial" w:cs="Arial"/>
                <w:noProof/>
                <w:sz w:val="24"/>
                <w:szCs w:val="24"/>
                <w:lang w:val="es-MX"/>
              </w:rPr>
              <w:drawing>
                <wp:anchor distT="0" distB="0" distL="114300" distR="114300" simplePos="0" relativeHeight="251635712" behindDoc="0" locked="0" layoutInCell="1" allowOverlap="1" wp14:anchorId="7E174E76" wp14:editId="5F2A1002">
                  <wp:simplePos x="0" y="0"/>
                  <wp:positionH relativeFrom="column">
                    <wp:posOffset>-6350</wp:posOffset>
                  </wp:positionH>
                  <wp:positionV relativeFrom="paragraph">
                    <wp:posOffset>178435</wp:posOffset>
                  </wp:positionV>
                  <wp:extent cx="4782134" cy="258273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Q1.1.jpeg"/>
                          <pic:cNvPicPr/>
                        </pic:nvPicPr>
                        <pic:blipFill rotWithShape="1">
                          <a:blip r:embed="rId69" cstate="print">
                            <a:extLst>
                              <a:ext uri="{28A0092B-C50C-407E-A947-70E740481C1C}">
                                <a14:useLocalDpi xmlns:a14="http://schemas.microsoft.com/office/drawing/2010/main" val="0"/>
                              </a:ext>
                            </a:extLst>
                          </a:blip>
                          <a:srcRect b="4003"/>
                          <a:stretch/>
                        </pic:blipFill>
                        <pic:spPr bwMode="auto">
                          <a:xfrm>
                            <a:off x="0" y="0"/>
                            <a:ext cx="4782134" cy="2582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82ADE61" w14:textId="77777777" w:rsidR="000C2D06" w:rsidRPr="00462858" w:rsidRDefault="000C2D06" w:rsidP="000C2D06">
      <w:pPr>
        <w:pStyle w:val="Prrafodelista"/>
        <w:numPr>
          <w:ilvl w:val="0"/>
          <w:numId w:val="85"/>
        </w:numPr>
        <w:spacing w:after="0" w:line="240" w:lineRule="auto"/>
        <w:jc w:val="both"/>
        <w:rPr>
          <w:sz w:val="24"/>
          <w:szCs w:val="24"/>
        </w:rPr>
      </w:pPr>
      <w:r w:rsidRPr="00462858">
        <w:rPr>
          <w:sz w:val="24"/>
          <w:szCs w:val="24"/>
        </w:rPr>
        <w:t>Interfaz de obtención de información de la aplicación web</w:t>
      </w:r>
    </w:p>
    <w:tbl>
      <w:tblPr>
        <w:tblStyle w:val="Tablaconcuadrcula2"/>
        <w:tblW w:w="0" w:type="auto"/>
        <w:tblLook w:val="04A0" w:firstRow="1" w:lastRow="0" w:firstColumn="1" w:lastColumn="0" w:noHBand="0" w:noVBand="1"/>
      </w:tblPr>
      <w:tblGrid>
        <w:gridCol w:w="4186"/>
        <w:gridCol w:w="4308"/>
      </w:tblGrid>
      <w:tr w:rsidR="00AF1774" w:rsidRPr="00AF1774" w14:paraId="74470537" w14:textId="77777777" w:rsidTr="33B51CAA">
        <w:tc>
          <w:tcPr>
            <w:tcW w:w="8494" w:type="dxa"/>
            <w:gridSpan w:val="2"/>
          </w:tcPr>
          <w:p w14:paraId="3654F4FB" w14:textId="77777777" w:rsidR="00AF1774" w:rsidRPr="00AF1774" w:rsidRDefault="00AF1774" w:rsidP="00AF1774">
            <w:pPr>
              <w:rPr>
                <w:rFonts w:ascii="Arial" w:hAnsi="Arial" w:cs="Arial"/>
                <w:sz w:val="24"/>
                <w:szCs w:val="24"/>
              </w:rPr>
            </w:pPr>
            <w:r w:rsidRPr="00AF1774">
              <w:rPr>
                <w:rFonts w:ascii="Arial" w:hAnsi="Arial" w:cs="Arial"/>
                <w:sz w:val="24"/>
                <w:szCs w:val="24"/>
              </w:rPr>
              <w:t xml:space="preserve">Nombre: </w:t>
            </w:r>
            <w:proofErr w:type="spellStart"/>
            <w:r w:rsidRPr="00AF1774">
              <w:rPr>
                <w:rFonts w:ascii="Arial" w:hAnsi="Arial" w:cs="Arial"/>
                <w:sz w:val="24"/>
                <w:szCs w:val="24"/>
              </w:rPr>
              <w:t>frmInformacion</w:t>
            </w:r>
            <w:proofErr w:type="spellEnd"/>
          </w:p>
        </w:tc>
      </w:tr>
      <w:tr w:rsidR="00AF1774" w:rsidRPr="00AF1774" w14:paraId="0372621D" w14:textId="77777777" w:rsidTr="33B51CAA">
        <w:tc>
          <w:tcPr>
            <w:tcW w:w="8494" w:type="dxa"/>
            <w:gridSpan w:val="2"/>
          </w:tcPr>
          <w:p w14:paraId="63A00C7C" w14:textId="77777777" w:rsidR="00AF1774" w:rsidRPr="00AF1774" w:rsidRDefault="00AF1774" w:rsidP="00AF1774">
            <w:pPr>
              <w:rPr>
                <w:rFonts w:ascii="Arial" w:hAnsi="Arial" w:cs="Arial"/>
                <w:sz w:val="24"/>
                <w:szCs w:val="24"/>
              </w:rPr>
            </w:pPr>
            <w:r w:rsidRPr="00AF1774">
              <w:rPr>
                <w:rFonts w:ascii="Arial" w:hAnsi="Arial" w:cs="Arial"/>
                <w:sz w:val="24"/>
                <w:szCs w:val="24"/>
              </w:rPr>
              <w:t>Descripción:</w:t>
            </w:r>
          </w:p>
          <w:p w14:paraId="0E0BD47B" w14:textId="77777777" w:rsidR="00AF1774" w:rsidRPr="00AF1774" w:rsidRDefault="00AF1774" w:rsidP="00AF1774">
            <w:pPr>
              <w:rPr>
                <w:rFonts w:ascii="Arial" w:hAnsi="Arial" w:cs="Arial"/>
                <w:sz w:val="24"/>
                <w:szCs w:val="24"/>
                <w:lang w:val="es-MX"/>
              </w:rPr>
            </w:pPr>
            <w:r w:rsidRPr="00AF1774">
              <w:rPr>
                <w:rFonts w:ascii="Arial" w:hAnsi="Arial" w:cs="Arial"/>
                <w:sz w:val="24"/>
                <w:szCs w:val="24"/>
                <w:lang w:val="es-MX"/>
              </w:rPr>
              <w:t>Esta vista permite al usuario conocer sobre el proyecto y su cómo ha sido desarrollado</w:t>
            </w:r>
          </w:p>
          <w:p w14:paraId="76E32794" w14:textId="77777777" w:rsidR="00AF1774" w:rsidRPr="00AF1774" w:rsidRDefault="00AF1774" w:rsidP="00AF1774">
            <w:pPr>
              <w:rPr>
                <w:rFonts w:ascii="Arial" w:hAnsi="Arial" w:cs="Arial"/>
                <w:sz w:val="24"/>
                <w:szCs w:val="24"/>
              </w:rPr>
            </w:pPr>
          </w:p>
        </w:tc>
      </w:tr>
      <w:tr w:rsidR="00AF1774" w:rsidRPr="00AF1774" w14:paraId="7F7B2C8D" w14:textId="77777777" w:rsidTr="33B51CAA">
        <w:trPr>
          <w:trHeight w:val="814"/>
        </w:trPr>
        <w:tc>
          <w:tcPr>
            <w:tcW w:w="4186" w:type="dxa"/>
          </w:tcPr>
          <w:p w14:paraId="562AA410"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entrada:</w:t>
            </w:r>
          </w:p>
          <w:p w14:paraId="3CE4D620" w14:textId="77777777" w:rsidR="00AF1774" w:rsidRPr="00AF1774" w:rsidRDefault="00AF1774" w:rsidP="00AF1774">
            <w:pPr>
              <w:jc w:val="both"/>
              <w:rPr>
                <w:rFonts w:ascii="Arial" w:eastAsia="Times New Roman" w:hAnsi="Arial" w:cs="Arial"/>
                <w:sz w:val="24"/>
                <w:szCs w:val="24"/>
                <w:lang w:eastAsia="es-PE"/>
              </w:rPr>
            </w:pPr>
          </w:p>
        </w:tc>
        <w:tc>
          <w:tcPr>
            <w:tcW w:w="4308" w:type="dxa"/>
          </w:tcPr>
          <w:p w14:paraId="31F75B13"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salida:</w:t>
            </w:r>
          </w:p>
          <w:p w14:paraId="796DAC62" w14:textId="77777777" w:rsidR="00AF1774" w:rsidRPr="00AF1774" w:rsidRDefault="00AF1774" w:rsidP="00AF1774">
            <w:pPr>
              <w:jc w:val="both"/>
              <w:rPr>
                <w:rFonts w:ascii="Arial" w:eastAsia="Times New Roman" w:hAnsi="Arial" w:cs="Arial"/>
                <w:sz w:val="24"/>
                <w:szCs w:val="24"/>
                <w:lang w:eastAsia="es-PE"/>
              </w:rPr>
            </w:pPr>
          </w:p>
        </w:tc>
      </w:tr>
      <w:tr w:rsidR="00AF1774" w:rsidRPr="00AF1774" w14:paraId="60560A77" w14:textId="77777777" w:rsidTr="33B51CAA">
        <w:trPr>
          <w:trHeight w:val="1264"/>
        </w:trPr>
        <w:tc>
          <w:tcPr>
            <w:tcW w:w="8494" w:type="dxa"/>
            <w:gridSpan w:val="2"/>
          </w:tcPr>
          <w:p w14:paraId="33690E4A" w14:textId="77777777" w:rsidR="00AF1774" w:rsidRPr="00AF1774" w:rsidRDefault="00AF1774" w:rsidP="00AF1774">
            <w:pPr>
              <w:rPr>
                <w:rFonts w:ascii="Arial" w:hAnsi="Arial" w:cs="Arial"/>
                <w:sz w:val="24"/>
                <w:szCs w:val="24"/>
              </w:rPr>
            </w:pPr>
            <w:r w:rsidRPr="00AF1774">
              <w:rPr>
                <w:rFonts w:ascii="Arial" w:hAnsi="Arial" w:cs="Arial"/>
                <w:noProof/>
                <w:sz w:val="24"/>
                <w:szCs w:val="24"/>
                <w:lang w:val="es-MX"/>
              </w:rPr>
              <w:drawing>
                <wp:anchor distT="0" distB="0" distL="114300" distR="114300" simplePos="0" relativeHeight="251637760" behindDoc="0" locked="0" layoutInCell="1" allowOverlap="1" wp14:anchorId="5FDC7269" wp14:editId="271E17AA">
                  <wp:simplePos x="0" y="0"/>
                  <wp:positionH relativeFrom="page">
                    <wp:posOffset>495610</wp:posOffset>
                  </wp:positionH>
                  <wp:positionV relativeFrom="paragraph">
                    <wp:posOffset>80453</wp:posOffset>
                  </wp:positionV>
                  <wp:extent cx="4387215" cy="2369185"/>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Q1.2.jpeg"/>
                          <pic:cNvPicPr/>
                        </pic:nvPicPr>
                        <pic:blipFill rotWithShape="1">
                          <a:blip r:embed="rId70" cstate="print">
                            <a:extLst>
                              <a:ext uri="{28A0092B-C50C-407E-A947-70E740481C1C}">
                                <a14:useLocalDpi xmlns:a14="http://schemas.microsoft.com/office/drawing/2010/main" val="0"/>
                              </a:ext>
                            </a:extLst>
                          </a:blip>
                          <a:srcRect b="4003"/>
                          <a:stretch/>
                        </pic:blipFill>
                        <pic:spPr bwMode="auto">
                          <a:xfrm>
                            <a:off x="0" y="0"/>
                            <a:ext cx="4387215" cy="2369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7B3C1C72" w14:textId="77777777" w:rsidR="00AF1774" w:rsidRPr="00AF1774" w:rsidRDefault="00AF1774" w:rsidP="00AF1774">
      <w:pPr>
        <w:numPr>
          <w:ilvl w:val="0"/>
          <w:numId w:val="92"/>
        </w:numPr>
        <w:spacing w:after="0" w:line="240" w:lineRule="auto"/>
        <w:contextualSpacing/>
        <w:jc w:val="both"/>
        <w:rPr>
          <w:rFonts w:ascii="Arial" w:eastAsia="Times New Roman" w:hAnsi="Arial" w:cs="Arial"/>
          <w:sz w:val="24"/>
          <w:szCs w:val="24"/>
          <w:lang w:val="es-ES" w:eastAsia="es-PE"/>
        </w:rPr>
      </w:pPr>
      <w:r w:rsidRPr="00AF1774">
        <w:rPr>
          <w:rFonts w:ascii="Arial" w:eastAsia="Times New Roman" w:hAnsi="Arial" w:cs="Arial"/>
          <w:sz w:val="24"/>
          <w:szCs w:val="24"/>
          <w:lang w:val="es-ES" w:eastAsia="es-PE"/>
        </w:rPr>
        <w:t>Interfaz de contacto con los administradores</w:t>
      </w:r>
    </w:p>
    <w:p w14:paraId="4C1C43A4" w14:textId="77777777" w:rsidR="00AF1774" w:rsidRPr="00AF1774" w:rsidRDefault="00AF1774" w:rsidP="00AF1774">
      <w:pPr>
        <w:spacing w:after="0" w:line="240" w:lineRule="auto"/>
        <w:ind w:left="720"/>
        <w:contextualSpacing/>
        <w:jc w:val="both"/>
        <w:rPr>
          <w:rFonts w:ascii="Arial" w:eastAsia="Times New Roman" w:hAnsi="Arial" w:cs="Arial"/>
          <w:sz w:val="24"/>
          <w:szCs w:val="24"/>
          <w:lang w:val="es-ES" w:eastAsia="es-PE"/>
        </w:rPr>
      </w:pPr>
    </w:p>
    <w:tbl>
      <w:tblPr>
        <w:tblStyle w:val="Tablaconcuadrcula3"/>
        <w:tblW w:w="0" w:type="auto"/>
        <w:tblLook w:val="04A0" w:firstRow="1" w:lastRow="0" w:firstColumn="1" w:lastColumn="0" w:noHBand="0" w:noVBand="1"/>
      </w:tblPr>
      <w:tblGrid>
        <w:gridCol w:w="4186"/>
        <w:gridCol w:w="4308"/>
      </w:tblGrid>
      <w:tr w:rsidR="00AF1774" w:rsidRPr="00AF1774" w14:paraId="20CAA2B8" w14:textId="77777777" w:rsidTr="33B51CAA">
        <w:tc>
          <w:tcPr>
            <w:tcW w:w="8494" w:type="dxa"/>
            <w:gridSpan w:val="2"/>
          </w:tcPr>
          <w:p w14:paraId="735BB8BA" w14:textId="77777777" w:rsidR="00AF1774" w:rsidRPr="00AF1774" w:rsidRDefault="00AF1774" w:rsidP="00AF1774">
            <w:pPr>
              <w:rPr>
                <w:rFonts w:ascii="Arial" w:hAnsi="Arial" w:cs="Arial"/>
                <w:sz w:val="24"/>
                <w:szCs w:val="24"/>
              </w:rPr>
            </w:pPr>
            <w:r w:rsidRPr="00AF1774">
              <w:rPr>
                <w:rFonts w:ascii="Arial" w:hAnsi="Arial" w:cs="Arial"/>
                <w:sz w:val="24"/>
                <w:szCs w:val="24"/>
              </w:rPr>
              <w:t xml:space="preserve">Nombre: </w:t>
            </w:r>
            <w:proofErr w:type="spellStart"/>
            <w:r w:rsidRPr="00AF1774">
              <w:rPr>
                <w:rFonts w:ascii="Arial" w:hAnsi="Arial" w:cs="Arial"/>
                <w:sz w:val="24"/>
                <w:szCs w:val="24"/>
              </w:rPr>
              <w:t>frmContacto</w:t>
            </w:r>
            <w:proofErr w:type="spellEnd"/>
          </w:p>
        </w:tc>
      </w:tr>
      <w:tr w:rsidR="00AF1774" w:rsidRPr="00AF1774" w14:paraId="21913B11" w14:textId="77777777" w:rsidTr="33B51CAA">
        <w:tc>
          <w:tcPr>
            <w:tcW w:w="8494" w:type="dxa"/>
            <w:gridSpan w:val="2"/>
          </w:tcPr>
          <w:p w14:paraId="18D13D18" w14:textId="77777777" w:rsidR="00AF1774" w:rsidRPr="00AF1774" w:rsidRDefault="00AF1774" w:rsidP="00AF1774">
            <w:pPr>
              <w:rPr>
                <w:rFonts w:ascii="Arial" w:hAnsi="Arial" w:cs="Arial"/>
                <w:sz w:val="24"/>
                <w:szCs w:val="24"/>
              </w:rPr>
            </w:pPr>
            <w:r w:rsidRPr="00AF1774">
              <w:rPr>
                <w:rFonts w:ascii="Arial" w:hAnsi="Arial" w:cs="Arial"/>
                <w:sz w:val="24"/>
                <w:szCs w:val="24"/>
              </w:rPr>
              <w:t>Descripción:</w:t>
            </w:r>
          </w:p>
          <w:p w14:paraId="2E2189CD" w14:textId="77777777" w:rsidR="00AF1774" w:rsidRPr="00AF1774" w:rsidRDefault="00AF1774" w:rsidP="00AF1774">
            <w:pPr>
              <w:rPr>
                <w:rFonts w:ascii="Arial" w:hAnsi="Arial" w:cs="Arial"/>
                <w:sz w:val="24"/>
                <w:szCs w:val="24"/>
              </w:rPr>
            </w:pPr>
            <w:r w:rsidRPr="00AF1774">
              <w:rPr>
                <w:rFonts w:ascii="Arial" w:hAnsi="Arial" w:cs="Arial"/>
                <w:sz w:val="24"/>
                <w:szCs w:val="24"/>
                <w:lang w:val="es-MX"/>
              </w:rPr>
              <w:t>Esta vista permite al usuario contactarse de forma instantánea por WhatsApp o llamada o de forma indirecta por correo y Facebook con los administradores del proyecto.</w:t>
            </w:r>
          </w:p>
          <w:p w14:paraId="57B04D45" w14:textId="77777777" w:rsidR="00AF1774" w:rsidRPr="00AF1774" w:rsidRDefault="00AF1774" w:rsidP="00AF1774">
            <w:pPr>
              <w:rPr>
                <w:rFonts w:ascii="Arial" w:hAnsi="Arial" w:cs="Arial"/>
                <w:sz w:val="24"/>
                <w:szCs w:val="24"/>
              </w:rPr>
            </w:pPr>
          </w:p>
        </w:tc>
      </w:tr>
      <w:tr w:rsidR="00AF1774" w:rsidRPr="00AF1774" w14:paraId="32AFFA5D" w14:textId="77777777" w:rsidTr="33B51CAA">
        <w:trPr>
          <w:trHeight w:val="814"/>
        </w:trPr>
        <w:tc>
          <w:tcPr>
            <w:tcW w:w="4186" w:type="dxa"/>
          </w:tcPr>
          <w:p w14:paraId="5B93BD56"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entrada:</w:t>
            </w:r>
          </w:p>
          <w:p w14:paraId="4DD374FE" w14:textId="77777777" w:rsidR="00AF1774" w:rsidRPr="00AF1774" w:rsidRDefault="00AF1774" w:rsidP="00AF1774">
            <w:pPr>
              <w:numPr>
                <w:ilvl w:val="0"/>
                <w:numId w:val="94"/>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Selección de opción a acceder</w:t>
            </w:r>
          </w:p>
        </w:tc>
        <w:tc>
          <w:tcPr>
            <w:tcW w:w="4308" w:type="dxa"/>
          </w:tcPr>
          <w:p w14:paraId="443C0B91"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salida:</w:t>
            </w:r>
          </w:p>
          <w:p w14:paraId="4E94849A" w14:textId="77777777" w:rsidR="00AF1774" w:rsidRPr="00AF1774" w:rsidRDefault="00AF1774" w:rsidP="00AF1774">
            <w:pPr>
              <w:numPr>
                <w:ilvl w:val="0"/>
                <w:numId w:val="94"/>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Pantalla de la opción selecciona</w:t>
            </w:r>
          </w:p>
        </w:tc>
      </w:tr>
      <w:tr w:rsidR="00AF1774" w:rsidRPr="00AF1774" w14:paraId="27CCE4D4" w14:textId="77777777" w:rsidTr="33B51CAA">
        <w:trPr>
          <w:trHeight w:val="1264"/>
        </w:trPr>
        <w:tc>
          <w:tcPr>
            <w:tcW w:w="8494" w:type="dxa"/>
            <w:gridSpan w:val="2"/>
          </w:tcPr>
          <w:p w14:paraId="24248346" w14:textId="77777777" w:rsidR="00AF1774" w:rsidRPr="00AF1774" w:rsidRDefault="00AF1774" w:rsidP="00AF1774">
            <w:pPr>
              <w:rPr>
                <w:rFonts w:ascii="Arial" w:hAnsi="Arial" w:cs="Arial"/>
                <w:sz w:val="24"/>
                <w:szCs w:val="24"/>
              </w:rPr>
            </w:pPr>
            <w:r w:rsidRPr="00AF1774">
              <w:rPr>
                <w:rFonts w:ascii="Arial" w:hAnsi="Arial" w:cs="Arial"/>
                <w:noProof/>
                <w:sz w:val="24"/>
                <w:szCs w:val="24"/>
                <w:lang w:val="es-MX"/>
              </w:rPr>
              <w:drawing>
                <wp:anchor distT="0" distB="0" distL="114300" distR="114300" simplePos="0" relativeHeight="251639808" behindDoc="0" locked="0" layoutInCell="1" allowOverlap="1" wp14:anchorId="05CDF377" wp14:editId="4901DADF">
                  <wp:simplePos x="0" y="0"/>
                  <wp:positionH relativeFrom="margin">
                    <wp:posOffset>715266</wp:posOffset>
                  </wp:positionH>
                  <wp:positionV relativeFrom="paragraph">
                    <wp:posOffset>77027</wp:posOffset>
                  </wp:positionV>
                  <wp:extent cx="3757295" cy="2045970"/>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Q1.3.jpeg"/>
                          <pic:cNvPicPr/>
                        </pic:nvPicPr>
                        <pic:blipFill rotWithShape="1">
                          <a:blip r:embed="rId71" cstate="print">
                            <a:extLst>
                              <a:ext uri="{28A0092B-C50C-407E-A947-70E740481C1C}">
                                <a14:useLocalDpi xmlns:a14="http://schemas.microsoft.com/office/drawing/2010/main" val="0"/>
                              </a:ext>
                            </a:extLst>
                          </a:blip>
                          <a:srcRect b="3172"/>
                          <a:stretch/>
                        </pic:blipFill>
                        <pic:spPr bwMode="auto">
                          <a:xfrm>
                            <a:off x="0" y="0"/>
                            <a:ext cx="3757295" cy="2045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7A736F08" w14:textId="77777777" w:rsidR="00AF1774" w:rsidRPr="00AF1774" w:rsidRDefault="00AF1774" w:rsidP="00AF1774">
      <w:pPr>
        <w:rPr>
          <w:rFonts w:ascii="Arial" w:hAnsi="Arial" w:cs="Arial"/>
          <w:sz w:val="24"/>
          <w:szCs w:val="24"/>
          <w:lang w:val="es-ES"/>
        </w:rPr>
      </w:pPr>
    </w:p>
    <w:p w14:paraId="397773D4" w14:textId="77777777" w:rsidR="00AF1774" w:rsidRPr="00AF1774" w:rsidRDefault="00AF1774" w:rsidP="00AF1774">
      <w:pPr>
        <w:rPr>
          <w:rFonts w:ascii="Arial" w:hAnsi="Arial" w:cs="Arial"/>
          <w:sz w:val="24"/>
          <w:szCs w:val="24"/>
          <w:lang w:val="es-ES"/>
        </w:rPr>
      </w:pPr>
    </w:p>
    <w:p w14:paraId="36A3517A" w14:textId="77777777" w:rsidR="00AF1774" w:rsidRPr="00AF1774" w:rsidRDefault="00AF1774" w:rsidP="00AF1774">
      <w:pPr>
        <w:numPr>
          <w:ilvl w:val="0"/>
          <w:numId w:val="91"/>
        </w:numPr>
        <w:spacing w:after="0" w:line="240" w:lineRule="auto"/>
        <w:contextualSpacing/>
        <w:jc w:val="both"/>
        <w:rPr>
          <w:rFonts w:ascii="Arial" w:eastAsia="Times New Roman" w:hAnsi="Arial" w:cs="Arial"/>
          <w:sz w:val="24"/>
          <w:szCs w:val="24"/>
          <w:lang w:val="es-ES" w:eastAsia="es-PE"/>
        </w:rPr>
      </w:pPr>
      <w:r w:rsidRPr="00AF1774">
        <w:rPr>
          <w:rFonts w:ascii="Arial" w:eastAsia="Times New Roman" w:hAnsi="Arial" w:cs="Arial"/>
          <w:sz w:val="24"/>
          <w:szCs w:val="24"/>
          <w:lang w:val="es-ES" w:eastAsia="es-PE"/>
        </w:rPr>
        <w:lastRenderedPageBreak/>
        <w:t>Interfaz de registro</w:t>
      </w:r>
    </w:p>
    <w:p w14:paraId="32797769" w14:textId="77777777" w:rsidR="00AF1774" w:rsidRPr="00AF1774" w:rsidRDefault="00AF1774" w:rsidP="00AF1774">
      <w:pPr>
        <w:spacing w:after="0" w:line="240" w:lineRule="auto"/>
        <w:ind w:left="720"/>
        <w:contextualSpacing/>
        <w:jc w:val="both"/>
        <w:rPr>
          <w:rFonts w:ascii="Arial" w:eastAsia="Times New Roman" w:hAnsi="Arial" w:cs="Arial"/>
          <w:sz w:val="24"/>
          <w:szCs w:val="24"/>
          <w:lang w:val="es-ES" w:eastAsia="es-PE"/>
        </w:rPr>
      </w:pPr>
    </w:p>
    <w:tbl>
      <w:tblPr>
        <w:tblStyle w:val="Tablaconcuadrcula3"/>
        <w:tblW w:w="0" w:type="auto"/>
        <w:tblLook w:val="04A0" w:firstRow="1" w:lastRow="0" w:firstColumn="1" w:lastColumn="0" w:noHBand="0" w:noVBand="1"/>
      </w:tblPr>
      <w:tblGrid>
        <w:gridCol w:w="4186"/>
        <w:gridCol w:w="4308"/>
      </w:tblGrid>
      <w:tr w:rsidR="00AF1774" w:rsidRPr="00AF1774" w14:paraId="455D19BA" w14:textId="77777777" w:rsidTr="33B51CAA">
        <w:tc>
          <w:tcPr>
            <w:tcW w:w="8494" w:type="dxa"/>
            <w:gridSpan w:val="2"/>
          </w:tcPr>
          <w:p w14:paraId="78E6B28F" w14:textId="77777777" w:rsidR="00AF1774" w:rsidRPr="00AF1774" w:rsidRDefault="00AF1774" w:rsidP="00AF1774">
            <w:pPr>
              <w:rPr>
                <w:rFonts w:ascii="Arial" w:hAnsi="Arial" w:cs="Arial"/>
                <w:sz w:val="24"/>
                <w:szCs w:val="24"/>
              </w:rPr>
            </w:pPr>
            <w:r w:rsidRPr="00AF1774">
              <w:rPr>
                <w:rFonts w:ascii="Arial" w:hAnsi="Arial" w:cs="Arial"/>
                <w:sz w:val="24"/>
                <w:szCs w:val="24"/>
              </w:rPr>
              <w:t xml:space="preserve">Nombre: </w:t>
            </w:r>
            <w:proofErr w:type="spellStart"/>
            <w:r w:rsidRPr="00AF1774">
              <w:rPr>
                <w:rFonts w:ascii="Arial" w:hAnsi="Arial" w:cs="Arial"/>
                <w:sz w:val="24"/>
                <w:szCs w:val="24"/>
              </w:rPr>
              <w:t>frmRegistro</w:t>
            </w:r>
            <w:proofErr w:type="spellEnd"/>
          </w:p>
        </w:tc>
      </w:tr>
      <w:tr w:rsidR="00AF1774" w:rsidRPr="00AF1774" w14:paraId="019E624A" w14:textId="77777777" w:rsidTr="33B51CAA">
        <w:tc>
          <w:tcPr>
            <w:tcW w:w="8494" w:type="dxa"/>
            <w:gridSpan w:val="2"/>
          </w:tcPr>
          <w:p w14:paraId="1FB0BF20" w14:textId="77777777" w:rsidR="00AF1774" w:rsidRPr="00AF1774" w:rsidRDefault="00AF1774" w:rsidP="00AF1774">
            <w:pPr>
              <w:rPr>
                <w:rFonts w:ascii="Arial" w:hAnsi="Arial" w:cs="Arial"/>
                <w:sz w:val="24"/>
                <w:szCs w:val="24"/>
              </w:rPr>
            </w:pPr>
            <w:r w:rsidRPr="00AF1774">
              <w:rPr>
                <w:rFonts w:ascii="Arial" w:hAnsi="Arial" w:cs="Arial"/>
                <w:sz w:val="24"/>
                <w:szCs w:val="24"/>
              </w:rPr>
              <w:t>Descripción:</w:t>
            </w:r>
          </w:p>
          <w:p w14:paraId="5AA0FE33" w14:textId="77777777" w:rsidR="00AF1774" w:rsidRPr="00AF1774" w:rsidRDefault="00AF1774" w:rsidP="00AF1774">
            <w:pPr>
              <w:rPr>
                <w:rFonts w:ascii="Arial" w:hAnsi="Arial" w:cs="Arial"/>
                <w:sz w:val="24"/>
                <w:szCs w:val="24"/>
              </w:rPr>
            </w:pPr>
            <w:r w:rsidRPr="00AF1774">
              <w:rPr>
                <w:rFonts w:ascii="Arial" w:hAnsi="Arial" w:cs="Arial"/>
                <w:sz w:val="24"/>
                <w:szCs w:val="24"/>
                <w:lang w:val="es-MX"/>
              </w:rPr>
              <w:t>Esta vista permite al alumno registrarse llenando el formulario.</w:t>
            </w:r>
          </w:p>
          <w:p w14:paraId="6D44C09E" w14:textId="77777777" w:rsidR="00AF1774" w:rsidRPr="00AF1774" w:rsidRDefault="00AF1774" w:rsidP="00AF1774">
            <w:pPr>
              <w:rPr>
                <w:rFonts w:ascii="Arial" w:hAnsi="Arial" w:cs="Arial"/>
                <w:sz w:val="24"/>
                <w:szCs w:val="24"/>
              </w:rPr>
            </w:pPr>
          </w:p>
        </w:tc>
      </w:tr>
      <w:tr w:rsidR="00AF1774" w:rsidRPr="00AF1774" w14:paraId="51BC3254" w14:textId="77777777" w:rsidTr="33B51CAA">
        <w:trPr>
          <w:trHeight w:val="814"/>
        </w:trPr>
        <w:tc>
          <w:tcPr>
            <w:tcW w:w="4186" w:type="dxa"/>
          </w:tcPr>
          <w:p w14:paraId="342D7225"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entrada:</w:t>
            </w:r>
          </w:p>
          <w:p w14:paraId="4E80D74C" w14:textId="77777777" w:rsidR="00AF1774" w:rsidRPr="00AF1774" w:rsidRDefault="00AF1774" w:rsidP="00AF1774">
            <w:pPr>
              <w:numPr>
                <w:ilvl w:val="0"/>
                <w:numId w:val="88"/>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Usuario</w:t>
            </w:r>
          </w:p>
          <w:p w14:paraId="3FD06C7E" w14:textId="77777777" w:rsidR="00AF1774" w:rsidRPr="00AF1774" w:rsidRDefault="00AF1774" w:rsidP="00AF1774">
            <w:pPr>
              <w:numPr>
                <w:ilvl w:val="0"/>
                <w:numId w:val="88"/>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Carrera</w:t>
            </w:r>
          </w:p>
          <w:p w14:paraId="39DEF2E5" w14:textId="77777777" w:rsidR="00AF1774" w:rsidRPr="00AF1774" w:rsidRDefault="00AF1774" w:rsidP="00AF1774">
            <w:pPr>
              <w:numPr>
                <w:ilvl w:val="0"/>
                <w:numId w:val="88"/>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Contraseña</w:t>
            </w:r>
          </w:p>
          <w:p w14:paraId="3918FBDB" w14:textId="77777777" w:rsidR="00AF1774" w:rsidRPr="00AF1774" w:rsidRDefault="00AF1774" w:rsidP="00AF1774">
            <w:pPr>
              <w:numPr>
                <w:ilvl w:val="0"/>
                <w:numId w:val="88"/>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Nombre</w:t>
            </w:r>
          </w:p>
          <w:p w14:paraId="0E82D109" w14:textId="77777777" w:rsidR="00AF1774" w:rsidRPr="00AF1774" w:rsidRDefault="00AF1774" w:rsidP="00AF1774">
            <w:pPr>
              <w:numPr>
                <w:ilvl w:val="0"/>
                <w:numId w:val="88"/>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Apellido</w:t>
            </w:r>
          </w:p>
          <w:p w14:paraId="4B99FCE4" w14:textId="77777777" w:rsidR="00AF1774" w:rsidRPr="00AF1774" w:rsidRDefault="00AF1774" w:rsidP="00AF1774">
            <w:pPr>
              <w:numPr>
                <w:ilvl w:val="0"/>
                <w:numId w:val="88"/>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Celular</w:t>
            </w:r>
          </w:p>
          <w:p w14:paraId="6D87A0A0" w14:textId="77777777" w:rsidR="00AF1774" w:rsidRPr="00AF1774" w:rsidRDefault="00AF1774" w:rsidP="00AF1774">
            <w:pPr>
              <w:numPr>
                <w:ilvl w:val="0"/>
                <w:numId w:val="88"/>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Correo</w:t>
            </w:r>
          </w:p>
          <w:p w14:paraId="072A0640" w14:textId="77777777" w:rsidR="00AF1774" w:rsidRPr="00AF1774" w:rsidRDefault="00AF1774" w:rsidP="00AF1774">
            <w:pPr>
              <w:jc w:val="both"/>
              <w:rPr>
                <w:rFonts w:ascii="Arial" w:eastAsia="Times New Roman" w:hAnsi="Arial" w:cs="Arial"/>
                <w:sz w:val="24"/>
                <w:szCs w:val="24"/>
                <w:lang w:eastAsia="es-PE"/>
              </w:rPr>
            </w:pPr>
          </w:p>
        </w:tc>
        <w:tc>
          <w:tcPr>
            <w:tcW w:w="4308" w:type="dxa"/>
          </w:tcPr>
          <w:p w14:paraId="723E7CEB"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salida:</w:t>
            </w:r>
          </w:p>
          <w:p w14:paraId="624B4200" w14:textId="77777777" w:rsidR="00AF1774" w:rsidRPr="00AF1774" w:rsidRDefault="00AF1774" w:rsidP="00AF1774">
            <w:pPr>
              <w:numPr>
                <w:ilvl w:val="0"/>
                <w:numId w:val="121"/>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 xml:space="preserve">Pantalla de la Interfaz </w:t>
            </w:r>
            <w:proofErr w:type="spellStart"/>
            <w:r w:rsidRPr="00AF1774">
              <w:rPr>
                <w:rFonts w:ascii="Arial" w:eastAsia="Times New Roman" w:hAnsi="Arial" w:cs="Arial"/>
                <w:sz w:val="24"/>
                <w:szCs w:val="24"/>
                <w:lang w:eastAsia="es-PE"/>
              </w:rPr>
              <w:t>Login</w:t>
            </w:r>
            <w:proofErr w:type="spellEnd"/>
          </w:p>
          <w:p w14:paraId="7C2FD2F0" w14:textId="77777777" w:rsidR="00AF1774" w:rsidRPr="00AF1774" w:rsidRDefault="00AF1774" w:rsidP="00AF1774">
            <w:pPr>
              <w:jc w:val="both"/>
              <w:rPr>
                <w:rFonts w:ascii="Arial" w:eastAsia="Times New Roman" w:hAnsi="Arial" w:cs="Arial"/>
                <w:sz w:val="24"/>
                <w:szCs w:val="24"/>
                <w:lang w:eastAsia="es-PE"/>
              </w:rPr>
            </w:pPr>
          </w:p>
        </w:tc>
      </w:tr>
      <w:tr w:rsidR="00AF1774" w:rsidRPr="00AF1774" w14:paraId="2743541C" w14:textId="77777777" w:rsidTr="33B51CAA">
        <w:trPr>
          <w:trHeight w:val="1264"/>
        </w:trPr>
        <w:tc>
          <w:tcPr>
            <w:tcW w:w="8494" w:type="dxa"/>
            <w:gridSpan w:val="2"/>
          </w:tcPr>
          <w:p w14:paraId="3BE3A525" w14:textId="77777777" w:rsidR="00AF1774" w:rsidRPr="00AF1774" w:rsidRDefault="00AF1774" w:rsidP="00AF1774">
            <w:pPr>
              <w:rPr>
                <w:rFonts w:ascii="Arial" w:hAnsi="Arial" w:cs="Arial"/>
                <w:sz w:val="24"/>
                <w:szCs w:val="24"/>
              </w:rPr>
            </w:pPr>
            <w:r w:rsidRPr="00AF1774">
              <w:rPr>
                <w:rFonts w:ascii="Arial" w:hAnsi="Arial" w:cs="Arial"/>
                <w:noProof/>
                <w:sz w:val="24"/>
                <w:szCs w:val="24"/>
                <w:lang w:val="es-MX"/>
              </w:rPr>
              <w:drawing>
                <wp:anchor distT="0" distB="0" distL="114300" distR="114300" simplePos="0" relativeHeight="251641856" behindDoc="0" locked="0" layoutInCell="1" allowOverlap="1" wp14:anchorId="67367127" wp14:editId="2E9FE4B3">
                  <wp:simplePos x="0" y="0"/>
                  <wp:positionH relativeFrom="margin">
                    <wp:posOffset>638009</wp:posOffset>
                  </wp:positionH>
                  <wp:positionV relativeFrom="paragraph">
                    <wp:posOffset>53586</wp:posOffset>
                  </wp:positionV>
                  <wp:extent cx="3916216" cy="2289929"/>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Q1.4.jpeg"/>
                          <pic:cNvPicPr/>
                        </pic:nvPicPr>
                        <pic:blipFill rotWithShape="1">
                          <a:blip r:embed="rId72">
                            <a:extLst>
                              <a:ext uri="{28A0092B-C50C-407E-A947-70E740481C1C}">
                                <a14:useLocalDpi xmlns:a14="http://schemas.microsoft.com/office/drawing/2010/main" val="0"/>
                              </a:ext>
                            </a:extLst>
                          </a:blip>
                          <a:srcRect l="17243" t="6811" r="17989" b="25858"/>
                          <a:stretch/>
                        </pic:blipFill>
                        <pic:spPr bwMode="auto">
                          <a:xfrm>
                            <a:off x="0" y="0"/>
                            <a:ext cx="3916216" cy="22899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5CFE7D94" w14:textId="77777777" w:rsidR="00AF1774" w:rsidRPr="00AF1774" w:rsidRDefault="00AF1774" w:rsidP="00AF1774">
      <w:pPr>
        <w:rPr>
          <w:rFonts w:ascii="Arial" w:hAnsi="Arial" w:cs="Arial"/>
          <w:sz w:val="24"/>
          <w:szCs w:val="24"/>
          <w:lang w:val="es-ES"/>
        </w:rPr>
      </w:pPr>
    </w:p>
    <w:p w14:paraId="2A247494" w14:textId="77777777" w:rsidR="00AF1774" w:rsidRPr="00AF1774" w:rsidRDefault="00AF1774" w:rsidP="00AF1774">
      <w:pPr>
        <w:rPr>
          <w:rFonts w:ascii="Arial" w:hAnsi="Arial" w:cs="Arial"/>
          <w:sz w:val="24"/>
          <w:szCs w:val="24"/>
          <w:lang w:val="es-ES"/>
        </w:rPr>
      </w:pPr>
    </w:p>
    <w:p w14:paraId="53991520" w14:textId="77777777" w:rsidR="00AF1774" w:rsidRPr="00AF1774" w:rsidRDefault="00AF1774" w:rsidP="00AF1774">
      <w:pPr>
        <w:rPr>
          <w:rFonts w:ascii="Arial" w:hAnsi="Arial" w:cs="Arial"/>
          <w:sz w:val="24"/>
          <w:szCs w:val="24"/>
          <w:lang w:val="es-ES"/>
        </w:rPr>
      </w:pPr>
    </w:p>
    <w:p w14:paraId="32CC51C8" w14:textId="77777777" w:rsidR="00AF1774" w:rsidRPr="00AF1774" w:rsidRDefault="00AF1774" w:rsidP="00AF1774">
      <w:pPr>
        <w:rPr>
          <w:rFonts w:ascii="Arial" w:hAnsi="Arial" w:cs="Arial"/>
          <w:sz w:val="24"/>
          <w:szCs w:val="24"/>
          <w:lang w:val="es-ES"/>
        </w:rPr>
      </w:pPr>
    </w:p>
    <w:p w14:paraId="636A215F" w14:textId="77777777" w:rsidR="00AF1774" w:rsidRPr="00AF1774" w:rsidRDefault="00AF1774" w:rsidP="00AF1774">
      <w:pPr>
        <w:rPr>
          <w:rFonts w:ascii="Arial" w:hAnsi="Arial" w:cs="Arial"/>
          <w:sz w:val="24"/>
          <w:szCs w:val="24"/>
          <w:lang w:val="es-ES"/>
        </w:rPr>
      </w:pPr>
    </w:p>
    <w:p w14:paraId="798F30CB" w14:textId="77777777" w:rsidR="00AF1774" w:rsidRPr="00AF1774" w:rsidRDefault="00AF1774" w:rsidP="00AF1774">
      <w:pPr>
        <w:rPr>
          <w:rFonts w:ascii="Arial" w:hAnsi="Arial" w:cs="Arial"/>
          <w:sz w:val="24"/>
          <w:szCs w:val="24"/>
          <w:lang w:val="es-ES"/>
        </w:rPr>
      </w:pPr>
    </w:p>
    <w:p w14:paraId="054FE28C" w14:textId="77777777" w:rsidR="00AF1774" w:rsidRPr="00AF1774" w:rsidRDefault="00AF1774" w:rsidP="00AF1774">
      <w:pPr>
        <w:rPr>
          <w:rFonts w:ascii="Arial" w:hAnsi="Arial" w:cs="Arial"/>
          <w:sz w:val="24"/>
          <w:szCs w:val="24"/>
          <w:lang w:val="es-ES"/>
        </w:rPr>
      </w:pPr>
    </w:p>
    <w:p w14:paraId="64B2BFA4" w14:textId="77777777" w:rsidR="00AF1774" w:rsidRPr="00AF1774" w:rsidRDefault="00AF1774" w:rsidP="00AF1774">
      <w:pPr>
        <w:rPr>
          <w:rFonts w:ascii="Arial" w:hAnsi="Arial" w:cs="Arial"/>
          <w:sz w:val="24"/>
          <w:szCs w:val="24"/>
          <w:lang w:val="es-ES"/>
        </w:rPr>
      </w:pPr>
    </w:p>
    <w:p w14:paraId="386EEBEB" w14:textId="77777777" w:rsidR="00AF1774" w:rsidRPr="00AF1774" w:rsidRDefault="00AF1774" w:rsidP="00AF1774">
      <w:pPr>
        <w:rPr>
          <w:rFonts w:ascii="Arial" w:hAnsi="Arial" w:cs="Arial"/>
          <w:sz w:val="24"/>
          <w:szCs w:val="24"/>
          <w:lang w:val="es-ES"/>
        </w:rPr>
      </w:pPr>
    </w:p>
    <w:p w14:paraId="125D5B15" w14:textId="77777777" w:rsidR="00AF1774" w:rsidRPr="00AF1774" w:rsidRDefault="00AF1774" w:rsidP="00AF1774">
      <w:pPr>
        <w:rPr>
          <w:rFonts w:ascii="Arial" w:hAnsi="Arial" w:cs="Arial"/>
          <w:sz w:val="24"/>
          <w:szCs w:val="24"/>
          <w:lang w:val="es-ES"/>
        </w:rPr>
      </w:pPr>
    </w:p>
    <w:p w14:paraId="227BFDC3" w14:textId="77777777" w:rsidR="00AF1774" w:rsidRPr="00AF1774" w:rsidRDefault="00AF1774" w:rsidP="00AF1774">
      <w:pPr>
        <w:rPr>
          <w:rFonts w:ascii="Arial" w:hAnsi="Arial" w:cs="Arial"/>
          <w:sz w:val="24"/>
          <w:szCs w:val="24"/>
          <w:lang w:val="es-ES"/>
        </w:rPr>
      </w:pPr>
    </w:p>
    <w:p w14:paraId="09C2E01C" w14:textId="77777777" w:rsidR="00AF1774" w:rsidRPr="00AF1774" w:rsidRDefault="00AF1774" w:rsidP="00AF1774">
      <w:pPr>
        <w:rPr>
          <w:rFonts w:ascii="Arial" w:hAnsi="Arial" w:cs="Arial"/>
          <w:sz w:val="24"/>
          <w:szCs w:val="24"/>
          <w:lang w:val="es-ES"/>
        </w:rPr>
      </w:pPr>
    </w:p>
    <w:p w14:paraId="141C437A" w14:textId="77777777" w:rsidR="00AF1774" w:rsidRPr="00AF1774" w:rsidRDefault="00AF1774" w:rsidP="00AF1774">
      <w:pPr>
        <w:rPr>
          <w:rFonts w:ascii="Arial" w:hAnsi="Arial" w:cs="Arial"/>
          <w:b/>
          <w:bCs/>
          <w:sz w:val="24"/>
          <w:szCs w:val="24"/>
          <w:lang w:val="es-ES"/>
        </w:rPr>
      </w:pPr>
      <w:r w:rsidRPr="00AF1774">
        <w:rPr>
          <w:rFonts w:ascii="Arial" w:hAnsi="Arial" w:cs="Arial"/>
          <w:b/>
          <w:bCs/>
          <w:sz w:val="24"/>
          <w:szCs w:val="24"/>
          <w:lang w:val="es-ES"/>
        </w:rPr>
        <w:t>Módulo de Alumno</w:t>
      </w:r>
    </w:p>
    <w:p w14:paraId="1B5566BB" w14:textId="77777777" w:rsidR="00AF1774" w:rsidRPr="00AF1774" w:rsidRDefault="00AF1774" w:rsidP="00AF1774">
      <w:pPr>
        <w:numPr>
          <w:ilvl w:val="0"/>
          <w:numId w:val="89"/>
        </w:numPr>
        <w:spacing w:after="0" w:line="240" w:lineRule="auto"/>
        <w:contextualSpacing/>
        <w:jc w:val="both"/>
        <w:rPr>
          <w:rFonts w:ascii="Arial" w:eastAsia="Times New Roman" w:hAnsi="Arial" w:cs="Arial"/>
          <w:sz w:val="24"/>
          <w:szCs w:val="24"/>
          <w:lang w:val="es-ES" w:eastAsia="es-PE"/>
        </w:rPr>
      </w:pPr>
      <w:r w:rsidRPr="00AF1774">
        <w:rPr>
          <w:rFonts w:ascii="Arial" w:eastAsia="Times New Roman" w:hAnsi="Arial" w:cs="Arial"/>
          <w:sz w:val="24"/>
          <w:szCs w:val="24"/>
          <w:lang w:val="es-ES" w:eastAsia="es-PE"/>
        </w:rPr>
        <w:t xml:space="preserve">Interfaz de </w:t>
      </w:r>
      <w:proofErr w:type="spellStart"/>
      <w:r w:rsidRPr="00AF1774">
        <w:rPr>
          <w:rFonts w:ascii="Arial" w:eastAsia="Times New Roman" w:hAnsi="Arial" w:cs="Arial"/>
          <w:sz w:val="24"/>
          <w:szCs w:val="24"/>
          <w:lang w:val="es-ES" w:eastAsia="es-PE"/>
        </w:rPr>
        <w:t>Login</w:t>
      </w:r>
      <w:proofErr w:type="spellEnd"/>
    </w:p>
    <w:p w14:paraId="3652CB62" w14:textId="77777777" w:rsidR="00AF1774" w:rsidRPr="00AF1774" w:rsidRDefault="00AF1774" w:rsidP="00AF1774">
      <w:pPr>
        <w:spacing w:after="0" w:line="240" w:lineRule="auto"/>
        <w:ind w:left="720"/>
        <w:contextualSpacing/>
        <w:jc w:val="both"/>
        <w:rPr>
          <w:rFonts w:ascii="Arial" w:eastAsia="Times New Roman" w:hAnsi="Arial" w:cs="Arial"/>
          <w:sz w:val="24"/>
          <w:szCs w:val="24"/>
          <w:lang w:val="es-ES" w:eastAsia="es-PE"/>
        </w:rPr>
      </w:pPr>
    </w:p>
    <w:tbl>
      <w:tblPr>
        <w:tblStyle w:val="Tablaconcuadrcula3"/>
        <w:tblW w:w="0" w:type="auto"/>
        <w:tblLook w:val="04A0" w:firstRow="1" w:lastRow="0" w:firstColumn="1" w:lastColumn="0" w:noHBand="0" w:noVBand="1"/>
      </w:tblPr>
      <w:tblGrid>
        <w:gridCol w:w="4186"/>
        <w:gridCol w:w="4308"/>
      </w:tblGrid>
      <w:tr w:rsidR="00AF1774" w:rsidRPr="00AF1774" w14:paraId="42F68F85" w14:textId="77777777" w:rsidTr="33B51CAA">
        <w:tc>
          <w:tcPr>
            <w:tcW w:w="8494" w:type="dxa"/>
            <w:gridSpan w:val="2"/>
          </w:tcPr>
          <w:p w14:paraId="215131F7" w14:textId="77777777" w:rsidR="00AF1774" w:rsidRPr="00AF1774" w:rsidRDefault="00AF1774" w:rsidP="00AF1774">
            <w:pPr>
              <w:rPr>
                <w:rFonts w:ascii="Arial" w:hAnsi="Arial" w:cs="Arial"/>
                <w:sz w:val="24"/>
                <w:szCs w:val="24"/>
              </w:rPr>
            </w:pPr>
            <w:r w:rsidRPr="00AF1774">
              <w:rPr>
                <w:rFonts w:ascii="Arial" w:hAnsi="Arial" w:cs="Arial"/>
                <w:sz w:val="24"/>
                <w:szCs w:val="24"/>
              </w:rPr>
              <w:t xml:space="preserve">Nombre: </w:t>
            </w:r>
            <w:proofErr w:type="spellStart"/>
            <w:r w:rsidRPr="00AF1774">
              <w:rPr>
                <w:rFonts w:ascii="Arial" w:hAnsi="Arial" w:cs="Arial"/>
                <w:sz w:val="24"/>
                <w:szCs w:val="24"/>
              </w:rPr>
              <w:t>frmLogin</w:t>
            </w:r>
            <w:proofErr w:type="spellEnd"/>
          </w:p>
        </w:tc>
      </w:tr>
      <w:tr w:rsidR="00AF1774" w:rsidRPr="00AF1774" w14:paraId="7CC699AF" w14:textId="77777777" w:rsidTr="33B51CAA">
        <w:tc>
          <w:tcPr>
            <w:tcW w:w="8494" w:type="dxa"/>
            <w:gridSpan w:val="2"/>
          </w:tcPr>
          <w:p w14:paraId="07ECC367" w14:textId="77777777" w:rsidR="00AF1774" w:rsidRPr="00AF1774" w:rsidRDefault="00AF1774" w:rsidP="00AF1774">
            <w:pPr>
              <w:rPr>
                <w:rFonts w:ascii="Arial" w:hAnsi="Arial" w:cs="Arial"/>
                <w:sz w:val="24"/>
                <w:szCs w:val="24"/>
              </w:rPr>
            </w:pPr>
            <w:r w:rsidRPr="00AF1774">
              <w:rPr>
                <w:rFonts w:ascii="Arial" w:hAnsi="Arial" w:cs="Arial"/>
                <w:sz w:val="24"/>
                <w:szCs w:val="24"/>
              </w:rPr>
              <w:t>Descripción:</w:t>
            </w:r>
          </w:p>
          <w:p w14:paraId="2110F0FB" w14:textId="77777777" w:rsidR="00AF1774" w:rsidRPr="00AF1774" w:rsidRDefault="00AF1774" w:rsidP="00AF1774">
            <w:pPr>
              <w:rPr>
                <w:rFonts w:ascii="Arial" w:hAnsi="Arial" w:cs="Arial"/>
                <w:sz w:val="24"/>
                <w:szCs w:val="24"/>
              </w:rPr>
            </w:pPr>
            <w:r w:rsidRPr="00AF1774">
              <w:rPr>
                <w:rFonts w:ascii="Arial" w:hAnsi="Arial" w:cs="Arial"/>
                <w:sz w:val="24"/>
                <w:szCs w:val="24"/>
                <w:lang w:val="es-MX"/>
              </w:rPr>
              <w:t>Esta vista permite al usuario iniciar sesión llenando el formulario.</w:t>
            </w:r>
          </w:p>
          <w:p w14:paraId="21F98741" w14:textId="77777777" w:rsidR="00AF1774" w:rsidRPr="00AF1774" w:rsidRDefault="00AF1774" w:rsidP="00AF1774">
            <w:pPr>
              <w:rPr>
                <w:rFonts w:ascii="Arial" w:hAnsi="Arial" w:cs="Arial"/>
                <w:sz w:val="24"/>
                <w:szCs w:val="24"/>
              </w:rPr>
            </w:pPr>
          </w:p>
        </w:tc>
      </w:tr>
      <w:tr w:rsidR="00AF1774" w:rsidRPr="00AF1774" w14:paraId="2A9987D4" w14:textId="77777777" w:rsidTr="33B51CAA">
        <w:trPr>
          <w:trHeight w:val="814"/>
        </w:trPr>
        <w:tc>
          <w:tcPr>
            <w:tcW w:w="4186" w:type="dxa"/>
          </w:tcPr>
          <w:p w14:paraId="6A02BCF1"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entrada:</w:t>
            </w:r>
          </w:p>
          <w:p w14:paraId="061758D3" w14:textId="77777777" w:rsidR="00AF1774" w:rsidRPr="00AF1774" w:rsidRDefault="00AF1774" w:rsidP="00AF1774">
            <w:pPr>
              <w:numPr>
                <w:ilvl w:val="0"/>
                <w:numId w:val="88"/>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Usuario</w:t>
            </w:r>
          </w:p>
          <w:p w14:paraId="48B74003" w14:textId="77777777" w:rsidR="00AF1774" w:rsidRPr="00AF1774" w:rsidRDefault="00AF1774" w:rsidP="00AF1774">
            <w:pPr>
              <w:numPr>
                <w:ilvl w:val="0"/>
                <w:numId w:val="88"/>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Contraseña</w:t>
            </w:r>
          </w:p>
          <w:p w14:paraId="391F971F" w14:textId="77777777" w:rsidR="00AF1774" w:rsidRPr="00AF1774" w:rsidRDefault="00AF1774" w:rsidP="00AF1774">
            <w:pPr>
              <w:jc w:val="both"/>
              <w:rPr>
                <w:rFonts w:ascii="Arial" w:eastAsia="Times New Roman" w:hAnsi="Arial" w:cs="Arial"/>
                <w:sz w:val="24"/>
                <w:szCs w:val="24"/>
                <w:lang w:eastAsia="es-PE"/>
              </w:rPr>
            </w:pPr>
          </w:p>
        </w:tc>
        <w:tc>
          <w:tcPr>
            <w:tcW w:w="4308" w:type="dxa"/>
          </w:tcPr>
          <w:p w14:paraId="0BF5468C" w14:textId="77777777" w:rsidR="00AF1774" w:rsidRPr="00AF1774" w:rsidRDefault="00AF1774" w:rsidP="00AF1774">
            <w:pPr>
              <w:rPr>
                <w:rFonts w:ascii="Arial" w:hAnsi="Arial" w:cs="Arial"/>
                <w:sz w:val="24"/>
                <w:szCs w:val="24"/>
              </w:rPr>
            </w:pPr>
            <w:r w:rsidRPr="00AF1774">
              <w:rPr>
                <w:rFonts w:ascii="Arial" w:hAnsi="Arial" w:cs="Arial"/>
                <w:sz w:val="24"/>
                <w:szCs w:val="24"/>
              </w:rPr>
              <w:lastRenderedPageBreak/>
              <w:t>Parámetro de salida:</w:t>
            </w:r>
          </w:p>
          <w:p w14:paraId="5BA02ADF" w14:textId="77777777" w:rsidR="00AF1774" w:rsidRPr="00AF1774" w:rsidRDefault="00AF1774" w:rsidP="00AF1774">
            <w:pPr>
              <w:numPr>
                <w:ilvl w:val="0"/>
                <w:numId w:val="93"/>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Pantalla de menú de usuario interno</w:t>
            </w:r>
          </w:p>
        </w:tc>
      </w:tr>
      <w:tr w:rsidR="00AF1774" w:rsidRPr="00AF1774" w14:paraId="1927C09F" w14:textId="77777777" w:rsidTr="33B51CAA">
        <w:trPr>
          <w:trHeight w:val="1264"/>
        </w:trPr>
        <w:tc>
          <w:tcPr>
            <w:tcW w:w="8494" w:type="dxa"/>
            <w:gridSpan w:val="2"/>
          </w:tcPr>
          <w:p w14:paraId="5EFC892F" w14:textId="77777777" w:rsidR="00AF1774" w:rsidRPr="00AF1774" w:rsidRDefault="00AF1774" w:rsidP="00AF1774">
            <w:pPr>
              <w:rPr>
                <w:rFonts w:ascii="Arial" w:hAnsi="Arial" w:cs="Arial"/>
                <w:sz w:val="24"/>
                <w:szCs w:val="24"/>
              </w:rPr>
            </w:pPr>
            <w:r w:rsidRPr="00AF1774">
              <w:rPr>
                <w:rFonts w:ascii="Arial" w:hAnsi="Arial" w:cs="Arial"/>
                <w:noProof/>
                <w:sz w:val="24"/>
                <w:szCs w:val="24"/>
                <w:lang w:val="es-MX"/>
              </w:rPr>
              <w:drawing>
                <wp:anchor distT="0" distB="0" distL="114300" distR="114300" simplePos="0" relativeHeight="251643904" behindDoc="0" locked="0" layoutInCell="1" allowOverlap="1" wp14:anchorId="47156059" wp14:editId="1A1E0E73">
                  <wp:simplePos x="0" y="0"/>
                  <wp:positionH relativeFrom="margin">
                    <wp:posOffset>784225</wp:posOffset>
                  </wp:positionH>
                  <wp:positionV relativeFrom="paragraph">
                    <wp:posOffset>34349</wp:posOffset>
                  </wp:positionV>
                  <wp:extent cx="3592830" cy="2243455"/>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Q2.1.jpeg"/>
                          <pic:cNvPicPr/>
                        </pic:nvPicPr>
                        <pic:blipFill rotWithShape="1">
                          <a:blip r:embed="rId73" cstate="print">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rcRect l="13394" t="7177" r="18165" b="15874"/>
                          <a:stretch/>
                        </pic:blipFill>
                        <pic:spPr bwMode="auto">
                          <a:xfrm>
                            <a:off x="0" y="0"/>
                            <a:ext cx="3592830" cy="2243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515407F" w14:textId="77777777" w:rsidR="00AF1774" w:rsidRPr="00AF1774" w:rsidRDefault="00AF1774" w:rsidP="00AF1774">
      <w:pPr>
        <w:rPr>
          <w:rFonts w:ascii="Arial" w:hAnsi="Arial" w:cs="Arial"/>
          <w:sz w:val="24"/>
          <w:szCs w:val="24"/>
          <w:lang w:val="es-ES"/>
        </w:rPr>
      </w:pPr>
    </w:p>
    <w:p w14:paraId="3B580C79" w14:textId="77777777" w:rsidR="00AF1774" w:rsidRPr="00AF1774" w:rsidRDefault="00AF1774" w:rsidP="00AF1774">
      <w:pPr>
        <w:numPr>
          <w:ilvl w:val="0"/>
          <w:numId w:val="90"/>
        </w:numPr>
        <w:spacing w:after="0" w:line="240" w:lineRule="auto"/>
        <w:contextualSpacing/>
        <w:jc w:val="both"/>
        <w:rPr>
          <w:rFonts w:ascii="Arial" w:eastAsia="Times New Roman" w:hAnsi="Arial" w:cs="Arial"/>
          <w:sz w:val="24"/>
          <w:szCs w:val="24"/>
          <w:lang w:val="es-ES" w:eastAsia="es-PE"/>
        </w:rPr>
      </w:pPr>
      <w:r w:rsidRPr="00AF1774">
        <w:rPr>
          <w:rFonts w:ascii="Arial" w:eastAsia="Times New Roman" w:hAnsi="Arial" w:cs="Arial"/>
          <w:sz w:val="24"/>
          <w:szCs w:val="24"/>
          <w:lang w:val="es-ES" w:eastAsia="es-PE"/>
        </w:rPr>
        <w:t>Interfaz de bienvenida de alumno y herramienta de búsqueda</w:t>
      </w:r>
    </w:p>
    <w:p w14:paraId="3BE34A9C" w14:textId="77777777" w:rsidR="00AF1774" w:rsidRPr="00AF1774" w:rsidRDefault="00AF1774" w:rsidP="00AF1774">
      <w:pPr>
        <w:spacing w:after="0" w:line="240" w:lineRule="auto"/>
        <w:ind w:left="720"/>
        <w:contextualSpacing/>
        <w:jc w:val="both"/>
        <w:rPr>
          <w:rFonts w:ascii="Arial" w:eastAsia="Times New Roman" w:hAnsi="Arial" w:cs="Arial"/>
          <w:sz w:val="24"/>
          <w:szCs w:val="24"/>
          <w:lang w:val="es-ES" w:eastAsia="es-PE"/>
        </w:rPr>
      </w:pPr>
    </w:p>
    <w:tbl>
      <w:tblPr>
        <w:tblStyle w:val="Tablaconcuadrcula3"/>
        <w:tblW w:w="0" w:type="auto"/>
        <w:tblLook w:val="04A0" w:firstRow="1" w:lastRow="0" w:firstColumn="1" w:lastColumn="0" w:noHBand="0" w:noVBand="1"/>
      </w:tblPr>
      <w:tblGrid>
        <w:gridCol w:w="4186"/>
        <w:gridCol w:w="4308"/>
      </w:tblGrid>
      <w:tr w:rsidR="00AF1774" w:rsidRPr="00AF1774" w14:paraId="5FF14B4A" w14:textId="77777777" w:rsidTr="33B51CAA">
        <w:tc>
          <w:tcPr>
            <w:tcW w:w="8494" w:type="dxa"/>
            <w:gridSpan w:val="2"/>
          </w:tcPr>
          <w:p w14:paraId="19B2158C" w14:textId="77777777" w:rsidR="00AF1774" w:rsidRPr="00AF1774" w:rsidRDefault="00AF1774" w:rsidP="00AF1774">
            <w:pPr>
              <w:rPr>
                <w:rFonts w:ascii="Arial" w:hAnsi="Arial" w:cs="Arial"/>
                <w:sz w:val="24"/>
                <w:szCs w:val="24"/>
              </w:rPr>
            </w:pPr>
            <w:r w:rsidRPr="00AF1774">
              <w:rPr>
                <w:rFonts w:ascii="Arial" w:hAnsi="Arial" w:cs="Arial"/>
                <w:sz w:val="24"/>
                <w:szCs w:val="24"/>
              </w:rPr>
              <w:t xml:space="preserve">Nombre: </w:t>
            </w:r>
            <w:proofErr w:type="spellStart"/>
            <w:r w:rsidRPr="00AF1774">
              <w:rPr>
                <w:rFonts w:ascii="Arial" w:hAnsi="Arial" w:cs="Arial"/>
                <w:sz w:val="24"/>
                <w:szCs w:val="24"/>
              </w:rPr>
              <w:t>frmMenuInterno</w:t>
            </w:r>
            <w:proofErr w:type="spellEnd"/>
          </w:p>
        </w:tc>
      </w:tr>
      <w:tr w:rsidR="00AF1774" w:rsidRPr="00AF1774" w14:paraId="4B144022" w14:textId="77777777" w:rsidTr="33B51CAA">
        <w:tc>
          <w:tcPr>
            <w:tcW w:w="8494" w:type="dxa"/>
            <w:gridSpan w:val="2"/>
          </w:tcPr>
          <w:p w14:paraId="46E22EE6" w14:textId="77777777" w:rsidR="00AF1774" w:rsidRPr="00AF1774" w:rsidRDefault="00AF1774" w:rsidP="00AF1774">
            <w:pPr>
              <w:rPr>
                <w:rFonts w:ascii="Arial" w:hAnsi="Arial" w:cs="Arial"/>
                <w:sz w:val="24"/>
                <w:szCs w:val="24"/>
              </w:rPr>
            </w:pPr>
            <w:r w:rsidRPr="00AF1774">
              <w:rPr>
                <w:rFonts w:ascii="Arial" w:hAnsi="Arial" w:cs="Arial"/>
                <w:sz w:val="24"/>
                <w:szCs w:val="24"/>
              </w:rPr>
              <w:t>Descripción:</w:t>
            </w:r>
          </w:p>
          <w:p w14:paraId="6E2DFF4D" w14:textId="77777777" w:rsidR="00AF1774" w:rsidRPr="00AF1774" w:rsidRDefault="00AF1774" w:rsidP="00AF1774">
            <w:pPr>
              <w:rPr>
                <w:rFonts w:ascii="Arial" w:hAnsi="Arial" w:cs="Arial"/>
                <w:sz w:val="24"/>
                <w:szCs w:val="24"/>
              </w:rPr>
            </w:pPr>
            <w:r w:rsidRPr="00AF1774">
              <w:rPr>
                <w:rFonts w:ascii="Arial" w:hAnsi="Arial" w:cs="Arial"/>
                <w:sz w:val="24"/>
                <w:szCs w:val="24"/>
                <w:lang w:val="es-MX"/>
              </w:rPr>
              <w:t>Esta vista brinda una bienvenida a los alumnos que logran iniciar sesión. A su vez, da la opción de buscar las áreas de estudio, cursos que están disponibles y todas las citas académicas que se encuentran disponibles</w:t>
            </w:r>
          </w:p>
          <w:p w14:paraId="75A80D54" w14:textId="77777777" w:rsidR="00AF1774" w:rsidRPr="00AF1774" w:rsidRDefault="00AF1774" w:rsidP="00AF1774">
            <w:pPr>
              <w:rPr>
                <w:rFonts w:ascii="Arial" w:hAnsi="Arial" w:cs="Arial"/>
                <w:sz w:val="24"/>
                <w:szCs w:val="24"/>
              </w:rPr>
            </w:pPr>
          </w:p>
        </w:tc>
      </w:tr>
      <w:tr w:rsidR="00AF1774" w:rsidRPr="00AF1774" w14:paraId="644F5D2D" w14:textId="77777777" w:rsidTr="33B51CAA">
        <w:trPr>
          <w:trHeight w:val="814"/>
        </w:trPr>
        <w:tc>
          <w:tcPr>
            <w:tcW w:w="4186" w:type="dxa"/>
          </w:tcPr>
          <w:p w14:paraId="62ED327D"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entrada:</w:t>
            </w:r>
          </w:p>
          <w:p w14:paraId="40B6D2F5" w14:textId="77777777" w:rsidR="00AF1774" w:rsidRPr="00AF1774" w:rsidRDefault="00AF1774" w:rsidP="00AF1774">
            <w:pPr>
              <w:numPr>
                <w:ilvl w:val="0"/>
                <w:numId w:val="88"/>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Selección de opción a acceder</w:t>
            </w:r>
          </w:p>
        </w:tc>
        <w:tc>
          <w:tcPr>
            <w:tcW w:w="4308" w:type="dxa"/>
          </w:tcPr>
          <w:p w14:paraId="40C7C9E9"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salida:</w:t>
            </w:r>
          </w:p>
          <w:p w14:paraId="4B99BF5E" w14:textId="77777777" w:rsidR="00AF1774" w:rsidRPr="00AF1774" w:rsidRDefault="00AF1774" w:rsidP="00AF1774">
            <w:pPr>
              <w:numPr>
                <w:ilvl w:val="0"/>
                <w:numId w:val="88"/>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Pantalla de la opción selecciona</w:t>
            </w:r>
          </w:p>
        </w:tc>
      </w:tr>
      <w:tr w:rsidR="00AF1774" w:rsidRPr="00AF1774" w14:paraId="198CBFA7" w14:textId="77777777" w:rsidTr="33B51CAA">
        <w:trPr>
          <w:trHeight w:val="1264"/>
        </w:trPr>
        <w:tc>
          <w:tcPr>
            <w:tcW w:w="8494" w:type="dxa"/>
            <w:gridSpan w:val="2"/>
          </w:tcPr>
          <w:p w14:paraId="53B673FE" w14:textId="77777777" w:rsidR="00AF1774" w:rsidRPr="00AF1774" w:rsidRDefault="00AF1774" w:rsidP="00AF1774">
            <w:pPr>
              <w:rPr>
                <w:rFonts w:ascii="Arial" w:hAnsi="Arial" w:cs="Arial"/>
                <w:sz w:val="24"/>
                <w:szCs w:val="24"/>
              </w:rPr>
            </w:pPr>
            <w:r w:rsidRPr="00AF1774">
              <w:rPr>
                <w:rFonts w:ascii="Arial" w:hAnsi="Arial" w:cs="Arial"/>
                <w:noProof/>
                <w:sz w:val="24"/>
                <w:szCs w:val="24"/>
                <w:lang w:val="es-MX"/>
              </w:rPr>
              <w:drawing>
                <wp:anchor distT="0" distB="0" distL="114300" distR="114300" simplePos="0" relativeHeight="251676672" behindDoc="0" locked="0" layoutInCell="1" allowOverlap="1" wp14:anchorId="0E1D1CA2" wp14:editId="0DE037F0">
                  <wp:simplePos x="0" y="0"/>
                  <wp:positionH relativeFrom="margin">
                    <wp:posOffset>684519</wp:posOffset>
                  </wp:positionH>
                  <wp:positionV relativeFrom="margin">
                    <wp:posOffset>64007</wp:posOffset>
                  </wp:positionV>
                  <wp:extent cx="3802380" cy="1917065"/>
                  <wp:effectExtent l="0" t="0" r="0" b="0"/>
                  <wp:wrapNone/>
                  <wp:docPr id="74690729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75" cstate="print">
                            <a:extLst>
                              <a:ext uri="{28A0092B-C50C-407E-A947-70E740481C1C}">
                                <a14:useLocalDpi xmlns:a14="http://schemas.microsoft.com/office/drawing/2010/main" val="0"/>
                              </a:ext>
                            </a:extLst>
                          </a:blip>
                          <a:srcRect b="10365"/>
                          <a:stretch>
                            <a:fillRect/>
                          </a:stretch>
                        </pic:blipFill>
                        <pic:spPr bwMode="auto">
                          <a:xfrm>
                            <a:off x="0" y="0"/>
                            <a:ext cx="3802380" cy="191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7A11E1E" w14:textId="77777777" w:rsidR="00AF1774" w:rsidRPr="00AF1774" w:rsidRDefault="00AF1774" w:rsidP="00AF1774">
      <w:pPr>
        <w:numPr>
          <w:ilvl w:val="0"/>
          <w:numId w:val="95"/>
        </w:numPr>
        <w:spacing w:after="0" w:line="240" w:lineRule="auto"/>
        <w:contextualSpacing/>
        <w:jc w:val="both"/>
        <w:rPr>
          <w:rFonts w:ascii="Arial" w:eastAsia="Times New Roman" w:hAnsi="Arial" w:cs="Arial"/>
          <w:sz w:val="24"/>
          <w:szCs w:val="24"/>
          <w:lang w:val="es-ES" w:eastAsia="es-PE"/>
        </w:rPr>
      </w:pPr>
      <w:r w:rsidRPr="00AF1774">
        <w:rPr>
          <w:rFonts w:ascii="Arial" w:eastAsia="Times New Roman" w:hAnsi="Arial" w:cs="Arial"/>
          <w:sz w:val="24"/>
          <w:szCs w:val="24"/>
          <w:lang w:val="es-ES" w:eastAsia="es-PE"/>
        </w:rPr>
        <w:t>Interfaz de búsqueda de áreas de estudio</w:t>
      </w:r>
    </w:p>
    <w:p w14:paraId="0B0D4470" w14:textId="77777777" w:rsidR="00AF1774" w:rsidRPr="00AF1774" w:rsidRDefault="00AF1774" w:rsidP="00AF1774">
      <w:pPr>
        <w:spacing w:after="0" w:line="240" w:lineRule="auto"/>
        <w:ind w:left="720"/>
        <w:contextualSpacing/>
        <w:jc w:val="both"/>
        <w:rPr>
          <w:rFonts w:ascii="Arial" w:eastAsia="Times New Roman" w:hAnsi="Arial" w:cs="Arial"/>
          <w:sz w:val="24"/>
          <w:szCs w:val="24"/>
          <w:lang w:val="es-ES" w:eastAsia="es-PE"/>
        </w:rPr>
      </w:pPr>
    </w:p>
    <w:tbl>
      <w:tblPr>
        <w:tblStyle w:val="Tablaconcuadrcula3"/>
        <w:tblW w:w="0" w:type="auto"/>
        <w:tblLook w:val="04A0" w:firstRow="1" w:lastRow="0" w:firstColumn="1" w:lastColumn="0" w:noHBand="0" w:noVBand="1"/>
      </w:tblPr>
      <w:tblGrid>
        <w:gridCol w:w="4186"/>
        <w:gridCol w:w="4308"/>
      </w:tblGrid>
      <w:tr w:rsidR="00AF1774" w:rsidRPr="00AF1774" w14:paraId="0776C7F6" w14:textId="77777777" w:rsidTr="33B51CAA">
        <w:tc>
          <w:tcPr>
            <w:tcW w:w="8494" w:type="dxa"/>
            <w:gridSpan w:val="2"/>
          </w:tcPr>
          <w:p w14:paraId="17072082" w14:textId="77777777" w:rsidR="00AF1774" w:rsidRPr="00AF1774" w:rsidRDefault="00AF1774" w:rsidP="00AF1774">
            <w:pPr>
              <w:rPr>
                <w:rFonts w:ascii="Arial" w:hAnsi="Arial" w:cs="Arial"/>
                <w:sz w:val="24"/>
                <w:szCs w:val="24"/>
              </w:rPr>
            </w:pPr>
            <w:r w:rsidRPr="00AF1774">
              <w:rPr>
                <w:rFonts w:ascii="Arial" w:hAnsi="Arial" w:cs="Arial"/>
                <w:sz w:val="24"/>
                <w:szCs w:val="24"/>
              </w:rPr>
              <w:t xml:space="preserve">Nombre: </w:t>
            </w:r>
            <w:proofErr w:type="spellStart"/>
            <w:r w:rsidRPr="00AF1774">
              <w:rPr>
                <w:rFonts w:ascii="Arial" w:hAnsi="Arial" w:cs="Arial"/>
                <w:sz w:val="24"/>
                <w:szCs w:val="24"/>
              </w:rPr>
              <w:t>frmBuscarArea</w:t>
            </w:r>
            <w:proofErr w:type="spellEnd"/>
          </w:p>
        </w:tc>
      </w:tr>
      <w:tr w:rsidR="00AF1774" w:rsidRPr="00AF1774" w14:paraId="4174A450" w14:textId="77777777" w:rsidTr="33B51CAA">
        <w:tc>
          <w:tcPr>
            <w:tcW w:w="8494" w:type="dxa"/>
            <w:gridSpan w:val="2"/>
          </w:tcPr>
          <w:p w14:paraId="72E1ECB3" w14:textId="77777777" w:rsidR="00AF1774" w:rsidRPr="00AF1774" w:rsidRDefault="00AF1774" w:rsidP="00AF1774">
            <w:pPr>
              <w:rPr>
                <w:rFonts w:ascii="Arial" w:hAnsi="Arial" w:cs="Arial"/>
                <w:sz w:val="24"/>
                <w:szCs w:val="24"/>
              </w:rPr>
            </w:pPr>
            <w:r w:rsidRPr="00AF1774">
              <w:rPr>
                <w:rFonts w:ascii="Arial" w:hAnsi="Arial" w:cs="Arial"/>
                <w:sz w:val="24"/>
                <w:szCs w:val="24"/>
              </w:rPr>
              <w:t>Descripción:</w:t>
            </w:r>
          </w:p>
          <w:p w14:paraId="6042820A" w14:textId="77777777" w:rsidR="00AF1774" w:rsidRPr="00AF1774" w:rsidRDefault="00AF1774" w:rsidP="00AF1774">
            <w:pPr>
              <w:rPr>
                <w:rFonts w:ascii="Arial" w:hAnsi="Arial" w:cs="Arial"/>
                <w:sz w:val="24"/>
                <w:szCs w:val="24"/>
              </w:rPr>
            </w:pPr>
            <w:r w:rsidRPr="00AF1774">
              <w:rPr>
                <w:rFonts w:ascii="Arial" w:hAnsi="Arial" w:cs="Arial"/>
                <w:sz w:val="24"/>
                <w:szCs w:val="24"/>
                <w:lang w:val="es-MX"/>
              </w:rPr>
              <w:t xml:space="preserve">En esta vista se presenta una lista de áreas académicas. </w:t>
            </w:r>
          </w:p>
          <w:p w14:paraId="7283B2F0" w14:textId="77777777" w:rsidR="00AF1774" w:rsidRPr="00AF1774" w:rsidRDefault="00AF1774" w:rsidP="00AF1774">
            <w:pPr>
              <w:rPr>
                <w:rFonts w:ascii="Arial" w:hAnsi="Arial" w:cs="Arial"/>
                <w:sz w:val="24"/>
                <w:szCs w:val="24"/>
              </w:rPr>
            </w:pPr>
          </w:p>
        </w:tc>
      </w:tr>
      <w:tr w:rsidR="00AF1774" w:rsidRPr="00AF1774" w14:paraId="47AB8E8B" w14:textId="77777777" w:rsidTr="33B51CAA">
        <w:trPr>
          <w:trHeight w:val="814"/>
        </w:trPr>
        <w:tc>
          <w:tcPr>
            <w:tcW w:w="4186" w:type="dxa"/>
          </w:tcPr>
          <w:p w14:paraId="32D0661B"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entrada:</w:t>
            </w:r>
          </w:p>
          <w:p w14:paraId="7FE9F9DD" w14:textId="77777777" w:rsidR="00AF1774" w:rsidRPr="00AF1774" w:rsidRDefault="00AF1774" w:rsidP="00AF1774">
            <w:pPr>
              <w:numPr>
                <w:ilvl w:val="0"/>
                <w:numId w:val="88"/>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Selección de opción a acceder</w:t>
            </w:r>
          </w:p>
        </w:tc>
        <w:tc>
          <w:tcPr>
            <w:tcW w:w="4308" w:type="dxa"/>
          </w:tcPr>
          <w:p w14:paraId="4E238E3E"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salida:</w:t>
            </w:r>
          </w:p>
          <w:p w14:paraId="4514BD36" w14:textId="77777777" w:rsidR="00AF1774" w:rsidRPr="00AF1774" w:rsidRDefault="00AF1774" w:rsidP="00AF1774">
            <w:pPr>
              <w:numPr>
                <w:ilvl w:val="0"/>
                <w:numId w:val="88"/>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Pantalla de la opción selecciona</w:t>
            </w:r>
          </w:p>
        </w:tc>
      </w:tr>
      <w:tr w:rsidR="00AF1774" w:rsidRPr="00AF1774" w14:paraId="55286F1F" w14:textId="77777777" w:rsidTr="33B51CAA">
        <w:trPr>
          <w:trHeight w:val="1264"/>
        </w:trPr>
        <w:tc>
          <w:tcPr>
            <w:tcW w:w="8494" w:type="dxa"/>
            <w:gridSpan w:val="2"/>
          </w:tcPr>
          <w:p w14:paraId="1B8840BE" w14:textId="77777777" w:rsidR="00AF1774" w:rsidRPr="00AF1774" w:rsidRDefault="00AF1774" w:rsidP="00AF1774">
            <w:pPr>
              <w:rPr>
                <w:rFonts w:ascii="Arial" w:hAnsi="Arial" w:cs="Arial"/>
                <w:sz w:val="24"/>
                <w:szCs w:val="24"/>
              </w:rPr>
            </w:pPr>
            <w:r w:rsidRPr="00AF1774">
              <w:rPr>
                <w:rFonts w:ascii="Century Gothic" w:hAnsi="Century Gothic"/>
                <w:noProof/>
                <w:sz w:val="24"/>
                <w:szCs w:val="24"/>
                <w:lang w:val="es-MX"/>
              </w:rPr>
              <w:drawing>
                <wp:anchor distT="0" distB="0" distL="114300" distR="114300" simplePos="0" relativeHeight="251678720" behindDoc="0" locked="0" layoutInCell="1" allowOverlap="1" wp14:anchorId="6DCEB7CB" wp14:editId="2E6DDD22">
                  <wp:simplePos x="0" y="0"/>
                  <wp:positionH relativeFrom="margin">
                    <wp:posOffset>847090</wp:posOffset>
                  </wp:positionH>
                  <wp:positionV relativeFrom="paragraph">
                    <wp:posOffset>12065</wp:posOffset>
                  </wp:positionV>
                  <wp:extent cx="3469640" cy="1856740"/>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Q2.3.jpeg"/>
                          <pic:cNvPicPr/>
                        </pic:nvPicPr>
                        <pic:blipFill rotWithShape="1">
                          <a:blip r:embed="rId76" cstate="print">
                            <a:extLst>
                              <a:ext uri="{28A0092B-C50C-407E-A947-70E740481C1C}">
                                <a14:useLocalDpi xmlns:a14="http://schemas.microsoft.com/office/drawing/2010/main" val="0"/>
                              </a:ext>
                            </a:extLst>
                          </a:blip>
                          <a:srcRect b="4833"/>
                          <a:stretch/>
                        </pic:blipFill>
                        <pic:spPr bwMode="auto">
                          <a:xfrm>
                            <a:off x="0" y="0"/>
                            <a:ext cx="3469640" cy="1856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B3BD7A6" w14:textId="77777777" w:rsidR="00AF1774" w:rsidRPr="00AF1774" w:rsidRDefault="00AF1774" w:rsidP="00AF1774">
      <w:pPr>
        <w:rPr>
          <w:rFonts w:ascii="Arial" w:hAnsi="Arial" w:cs="Arial"/>
          <w:sz w:val="24"/>
          <w:szCs w:val="24"/>
          <w:lang w:val="es-ES"/>
        </w:rPr>
      </w:pPr>
    </w:p>
    <w:p w14:paraId="11CCB78D" w14:textId="77777777" w:rsidR="00AF1774" w:rsidRPr="00AF1774" w:rsidRDefault="00AF1774" w:rsidP="00AF1774">
      <w:pPr>
        <w:numPr>
          <w:ilvl w:val="0"/>
          <w:numId w:val="96"/>
        </w:numPr>
        <w:spacing w:after="0" w:line="240" w:lineRule="auto"/>
        <w:contextualSpacing/>
        <w:jc w:val="both"/>
        <w:rPr>
          <w:rFonts w:ascii="Arial" w:eastAsia="Times New Roman" w:hAnsi="Arial" w:cs="Arial"/>
          <w:sz w:val="24"/>
          <w:szCs w:val="24"/>
          <w:lang w:val="es-ES" w:eastAsia="es-PE"/>
        </w:rPr>
      </w:pPr>
      <w:r w:rsidRPr="00AF1774">
        <w:rPr>
          <w:rFonts w:ascii="Arial" w:eastAsia="Times New Roman" w:hAnsi="Arial" w:cs="Arial"/>
          <w:sz w:val="24"/>
          <w:szCs w:val="24"/>
          <w:lang w:val="es-ES" w:eastAsia="es-PE"/>
        </w:rPr>
        <w:t>Interfaz de selección de curso de un área</w:t>
      </w:r>
    </w:p>
    <w:p w14:paraId="75AA5132" w14:textId="77777777" w:rsidR="00AF1774" w:rsidRPr="00AF1774" w:rsidRDefault="00AF1774" w:rsidP="00AF1774">
      <w:pPr>
        <w:spacing w:after="0" w:line="240" w:lineRule="auto"/>
        <w:ind w:left="720"/>
        <w:contextualSpacing/>
        <w:jc w:val="both"/>
        <w:rPr>
          <w:rFonts w:ascii="Arial" w:eastAsia="Times New Roman" w:hAnsi="Arial" w:cs="Arial"/>
          <w:sz w:val="24"/>
          <w:szCs w:val="24"/>
          <w:lang w:val="es-ES" w:eastAsia="es-PE"/>
        </w:rPr>
      </w:pPr>
    </w:p>
    <w:tbl>
      <w:tblPr>
        <w:tblStyle w:val="Tablaconcuadrcula3"/>
        <w:tblW w:w="0" w:type="auto"/>
        <w:tblLook w:val="04A0" w:firstRow="1" w:lastRow="0" w:firstColumn="1" w:lastColumn="0" w:noHBand="0" w:noVBand="1"/>
      </w:tblPr>
      <w:tblGrid>
        <w:gridCol w:w="4186"/>
        <w:gridCol w:w="4308"/>
      </w:tblGrid>
      <w:tr w:rsidR="00AF1774" w:rsidRPr="00AF1774" w14:paraId="08718D62" w14:textId="77777777" w:rsidTr="33B51CAA">
        <w:tc>
          <w:tcPr>
            <w:tcW w:w="8494" w:type="dxa"/>
            <w:gridSpan w:val="2"/>
          </w:tcPr>
          <w:p w14:paraId="21F9D51D" w14:textId="77777777" w:rsidR="00AF1774" w:rsidRPr="00AF1774" w:rsidRDefault="00AF1774" w:rsidP="00AF1774">
            <w:pPr>
              <w:rPr>
                <w:rFonts w:ascii="Arial" w:hAnsi="Arial" w:cs="Arial"/>
                <w:sz w:val="24"/>
                <w:szCs w:val="24"/>
              </w:rPr>
            </w:pPr>
            <w:r w:rsidRPr="00AF1774">
              <w:rPr>
                <w:rFonts w:ascii="Arial" w:hAnsi="Arial" w:cs="Arial"/>
                <w:sz w:val="24"/>
                <w:szCs w:val="24"/>
              </w:rPr>
              <w:t xml:space="preserve">Nombre: </w:t>
            </w:r>
            <w:proofErr w:type="spellStart"/>
            <w:r w:rsidRPr="00AF1774">
              <w:rPr>
                <w:rFonts w:ascii="Arial" w:hAnsi="Arial" w:cs="Arial"/>
                <w:sz w:val="24"/>
                <w:szCs w:val="24"/>
              </w:rPr>
              <w:t>frmSeleccionCurso</w:t>
            </w:r>
            <w:proofErr w:type="spellEnd"/>
          </w:p>
        </w:tc>
      </w:tr>
      <w:tr w:rsidR="00AF1774" w:rsidRPr="00AF1774" w14:paraId="4115F28E" w14:textId="77777777" w:rsidTr="33B51CAA">
        <w:tc>
          <w:tcPr>
            <w:tcW w:w="8494" w:type="dxa"/>
            <w:gridSpan w:val="2"/>
          </w:tcPr>
          <w:p w14:paraId="0749A5E6" w14:textId="77777777" w:rsidR="00AF1774" w:rsidRPr="00AF1774" w:rsidRDefault="00AF1774" w:rsidP="00AF1774">
            <w:pPr>
              <w:rPr>
                <w:rFonts w:ascii="Arial" w:hAnsi="Arial" w:cs="Arial"/>
                <w:sz w:val="24"/>
                <w:szCs w:val="24"/>
              </w:rPr>
            </w:pPr>
            <w:r w:rsidRPr="00AF1774">
              <w:rPr>
                <w:rFonts w:ascii="Arial" w:hAnsi="Arial" w:cs="Arial"/>
                <w:sz w:val="24"/>
                <w:szCs w:val="24"/>
              </w:rPr>
              <w:t>Descripción:</w:t>
            </w:r>
          </w:p>
          <w:p w14:paraId="2F6E0BFF" w14:textId="77777777" w:rsidR="00AF1774" w:rsidRPr="00AF1774" w:rsidRDefault="00AF1774" w:rsidP="00AF1774">
            <w:pPr>
              <w:rPr>
                <w:rFonts w:ascii="Arial" w:hAnsi="Arial" w:cs="Arial"/>
                <w:sz w:val="24"/>
                <w:szCs w:val="24"/>
              </w:rPr>
            </w:pPr>
            <w:r w:rsidRPr="00AF1774">
              <w:rPr>
                <w:rFonts w:ascii="Arial" w:hAnsi="Arial" w:cs="Arial"/>
                <w:sz w:val="24"/>
                <w:szCs w:val="24"/>
                <w:lang w:val="es-MX"/>
              </w:rPr>
              <w:t>En esta vista podrás escoger un curso del área que se seleccionó de forma previa</w:t>
            </w:r>
            <w:r w:rsidRPr="00AF1774">
              <w:rPr>
                <w:rFonts w:ascii="Arial" w:hAnsi="Arial" w:cs="Arial"/>
                <w:sz w:val="24"/>
                <w:szCs w:val="24"/>
              </w:rPr>
              <w:t xml:space="preserve"> </w:t>
            </w:r>
          </w:p>
          <w:p w14:paraId="2BCF0C41" w14:textId="77777777" w:rsidR="00AF1774" w:rsidRPr="00AF1774" w:rsidRDefault="00AF1774" w:rsidP="00AF1774">
            <w:pPr>
              <w:rPr>
                <w:rFonts w:ascii="Arial" w:hAnsi="Arial" w:cs="Arial"/>
                <w:sz w:val="24"/>
                <w:szCs w:val="24"/>
              </w:rPr>
            </w:pPr>
          </w:p>
        </w:tc>
      </w:tr>
      <w:tr w:rsidR="00AF1774" w:rsidRPr="00AF1774" w14:paraId="41820927" w14:textId="77777777" w:rsidTr="33B51CAA">
        <w:trPr>
          <w:trHeight w:val="814"/>
        </w:trPr>
        <w:tc>
          <w:tcPr>
            <w:tcW w:w="4186" w:type="dxa"/>
          </w:tcPr>
          <w:p w14:paraId="0206FC5E"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entrada:</w:t>
            </w:r>
          </w:p>
          <w:p w14:paraId="610C6043" w14:textId="77777777" w:rsidR="00AF1774" w:rsidRPr="00AF1774" w:rsidRDefault="00AF1774" w:rsidP="00AF1774">
            <w:pPr>
              <w:numPr>
                <w:ilvl w:val="0"/>
                <w:numId w:val="88"/>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Selección de opción a acceder</w:t>
            </w:r>
          </w:p>
        </w:tc>
        <w:tc>
          <w:tcPr>
            <w:tcW w:w="4308" w:type="dxa"/>
          </w:tcPr>
          <w:p w14:paraId="32D5DA70"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salida:</w:t>
            </w:r>
          </w:p>
          <w:p w14:paraId="5129BAFA" w14:textId="77777777" w:rsidR="00AF1774" w:rsidRPr="00AF1774" w:rsidRDefault="00AF1774" w:rsidP="00AF1774">
            <w:pPr>
              <w:numPr>
                <w:ilvl w:val="0"/>
                <w:numId w:val="120"/>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Pantalla de la Interfaz de búsqueda de curso</w:t>
            </w:r>
          </w:p>
          <w:p w14:paraId="48F6DCD1" w14:textId="77777777" w:rsidR="00AF1774" w:rsidRPr="00AF1774" w:rsidRDefault="00AF1774" w:rsidP="00AF1774">
            <w:pPr>
              <w:jc w:val="both"/>
              <w:rPr>
                <w:rFonts w:ascii="Arial" w:eastAsia="Times New Roman" w:hAnsi="Arial" w:cs="Arial"/>
                <w:sz w:val="24"/>
                <w:szCs w:val="24"/>
                <w:lang w:eastAsia="es-PE"/>
              </w:rPr>
            </w:pPr>
          </w:p>
        </w:tc>
      </w:tr>
      <w:tr w:rsidR="00AF1774" w:rsidRPr="00AF1774" w14:paraId="601E4115" w14:textId="77777777" w:rsidTr="33B51CAA">
        <w:trPr>
          <w:trHeight w:val="1264"/>
        </w:trPr>
        <w:tc>
          <w:tcPr>
            <w:tcW w:w="8494" w:type="dxa"/>
            <w:gridSpan w:val="2"/>
          </w:tcPr>
          <w:p w14:paraId="34A60518" w14:textId="77777777" w:rsidR="00AF1774" w:rsidRPr="00AF1774" w:rsidRDefault="00AF1774" w:rsidP="00AF1774">
            <w:pPr>
              <w:rPr>
                <w:rFonts w:ascii="Arial" w:hAnsi="Arial" w:cs="Arial"/>
                <w:sz w:val="24"/>
                <w:szCs w:val="24"/>
              </w:rPr>
            </w:pPr>
            <w:r w:rsidRPr="00AF1774">
              <w:rPr>
                <w:rFonts w:ascii="Century Gothic" w:hAnsi="Century Gothic"/>
                <w:noProof/>
                <w:sz w:val="24"/>
                <w:szCs w:val="24"/>
                <w:lang w:val="es-MX"/>
              </w:rPr>
              <w:lastRenderedPageBreak/>
              <w:drawing>
                <wp:anchor distT="0" distB="0" distL="114300" distR="114300" simplePos="0" relativeHeight="251680768" behindDoc="0" locked="0" layoutInCell="1" allowOverlap="1" wp14:anchorId="47C93AE4" wp14:editId="0DE518FE">
                  <wp:simplePos x="0" y="0"/>
                  <wp:positionH relativeFrom="margin">
                    <wp:posOffset>-1905</wp:posOffset>
                  </wp:positionH>
                  <wp:positionV relativeFrom="paragraph">
                    <wp:posOffset>175895</wp:posOffset>
                  </wp:positionV>
                  <wp:extent cx="5091430" cy="2733675"/>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Q2.4.jpeg"/>
                          <pic:cNvPicPr/>
                        </pic:nvPicPr>
                        <pic:blipFill rotWithShape="1">
                          <a:blip r:embed="rId77" cstate="print">
                            <a:extLst>
                              <a:ext uri="{28A0092B-C50C-407E-A947-70E740481C1C}">
                                <a14:useLocalDpi xmlns:a14="http://schemas.microsoft.com/office/drawing/2010/main" val="0"/>
                              </a:ext>
                            </a:extLst>
                          </a:blip>
                          <a:srcRect b="4555"/>
                          <a:stretch/>
                        </pic:blipFill>
                        <pic:spPr bwMode="auto">
                          <a:xfrm>
                            <a:off x="0" y="0"/>
                            <a:ext cx="5091430" cy="2733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3B3BAE5" w14:textId="77777777" w:rsidR="00AF1774" w:rsidRPr="00AF1774" w:rsidRDefault="00AF1774" w:rsidP="00AF1774">
      <w:pPr>
        <w:rPr>
          <w:rFonts w:ascii="Arial" w:hAnsi="Arial" w:cs="Arial"/>
          <w:sz w:val="24"/>
          <w:szCs w:val="24"/>
          <w:lang w:val="es-ES"/>
        </w:rPr>
      </w:pPr>
    </w:p>
    <w:p w14:paraId="211584C3" w14:textId="77777777" w:rsidR="00AF1774" w:rsidRPr="00AF1774" w:rsidRDefault="00AF1774" w:rsidP="00AF1774">
      <w:pPr>
        <w:numPr>
          <w:ilvl w:val="0"/>
          <w:numId w:val="97"/>
        </w:numPr>
        <w:spacing w:after="0" w:line="240" w:lineRule="auto"/>
        <w:contextualSpacing/>
        <w:jc w:val="both"/>
        <w:rPr>
          <w:rFonts w:ascii="Arial" w:eastAsia="Times New Roman" w:hAnsi="Arial" w:cs="Arial"/>
          <w:sz w:val="24"/>
          <w:szCs w:val="24"/>
          <w:lang w:val="es-ES" w:eastAsia="es-PE"/>
        </w:rPr>
      </w:pPr>
      <w:r w:rsidRPr="00AF1774">
        <w:rPr>
          <w:rFonts w:ascii="Arial" w:eastAsia="Times New Roman" w:hAnsi="Arial" w:cs="Arial"/>
          <w:sz w:val="24"/>
          <w:szCs w:val="24"/>
          <w:lang w:val="es-ES" w:eastAsia="es-PE"/>
        </w:rPr>
        <w:t>Interfaz de búsqueda de curso</w:t>
      </w:r>
    </w:p>
    <w:p w14:paraId="5192EEB3" w14:textId="77777777" w:rsidR="00AF1774" w:rsidRPr="00AF1774" w:rsidRDefault="00AF1774" w:rsidP="00AF1774">
      <w:pPr>
        <w:spacing w:after="0" w:line="240" w:lineRule="auto"/>
        <w:ind w:left="720"/>
        <w:contextualSpacing/>
        <w:jc w:val="both"/>
        <w:rPr>
          <w:rFonts w:ascii="Arial" w:eastAsia="Times New Roman" w:hAnsi="Arial" w:cs="Arial"/>
          <w:sz w:val="24"/>
          <w:szCs w:val="24"/>
          <w:lang w:val="es-ES" w:eastAsia="es-PE"/>
        </w:rPr>
      </w:pPr>
    </w:p>
    <w:tbl>
      <w:tblPr>
        <w:tblStyle w:val="Tablaconcuadrcula3"/>
        <w:tblW w:w="0" w:type="auto"/>
        <w:tblLook w:val="04A0" w:firstRow="1" w:lastRow="0" w:firstColumn="1" w:lastColumn="0" w:noHBand="0" w:noVBand="1"/>
      </w:tblPr>
      <w:tblGrid>
        <w:gridCol w:w="4186"/>
        <w:gridCol w:w="4308"/>
      </w:tblGrid>
      <w:tr w:rsidR="00AF1774" w:rsidRPr="00AF1774" w14:paraId="7800E47A" w14:textId="77777777" w:rsidTr="33B51CAA">
        <w:tc>
          <w:tcPr>
            <w:tcW w:w="8494" w:type="dxa"/>
            <w:gridSpan w:val="2"/>
          </w:tcPr>
          <w:p w14:paraId="0CDC3C45" w14:textId="77777777" w:rsidR="00AF1774" w:rsidRPr="00AF1774" w:rsidRDefault="00AF1774" w:rsidP="00AF1774">
            <w:pPr>
              <w:rPr>
                <w:rFonts w:ascii="Arial" w:hAnsi="Arial" w:cs="Arial"/>
                <w:sz w:val="24"/>
                <w:szCs w:val="24"/>
              </w:rPr>
            </w:pPr>
            <w:r w:rsidRPr="00AF1774">
              <w:rPr>
                <w:rFonts w:ascii="Arial" w:hAnsi="Arial" w:cs="Arial"/>
                <w:sz w:val="24"/>
                <w:szCs w:val="24"/>
              </w:rPr>
              <w:t xml:space="preserve">Nombre: </w:t>
            </w:r>
            <w:proofErr w:type="spellStart"/>
            <w:r w:rsidRPr="00AF1774">
              <w:rPr>
                <w:rFonts w:ascii="Arial" w:hAnsi="Arial" w:cs="Arial"/>
                <w:sz w:val="24"/>
                <w:szCs w:val="24"/>
              </w:rPr>
              <w:t>frmBusquedaCurso</w:t>
            </w:r>
            <w:proofErr w:type="spellEnd"/>
          </w:p>
        </w:tc>
      </w:tr>
      <w:tr w:rsidR="00AF1774" w:rsidRPr="00AF1774" w14:paraId="5F11DDCF" w14:textId="77777777" w:rsidTr="33B51CAA">
        <w:tc>
          <w:tcPr>
            <w:tcW w:w="8494" w:type="dxa"/>
            <w:gridSpan w:val="2"/>
          </w:tcPr>
          <w:p w14:paraId="554A0C1D" w14:textId="77777777" w:rsidR="00AF1774" w:rsidRPr="00AF1774" w:rsidRDefault="00AF1774" w:rsidP="00AF1774">
            <w:pPr>
              <w:rPr>
                <w:rFonts w:ascii="Arial" w:hAnsi="Arial" w:cs="Arial"/>
                <w:sz w:val="24"/>
                <w:szCs w:val="24"/>
              </w:rPr>
            </w:pPr>
            <w:r w:rsidRPr="00AF1774">
              <w:rPr>
                <w:rFonts w:ascii="Arial" w:hAnsi="Arial" w:cs="Arial"/>
                <w:sz w:val="24"/>
                <w:szCs w:val="24"/>
              </w:rPr>
              <w:t>Descripción:</w:t>
            </w:r>
          </w:p>
          <w:p w14:paraId="14BF8EAD" w14:textId="77777777" w:rsidR="00AF1774" w:rsidRPr="00AF1774" w:rsidRDefault="00AF1774" w:rsidP="00AF1774">
            <w:pPr>
              <w:rPr>
                <w:rFonts w:ascii="Arial" w:hAnsi="Arial" w:cs="Arial"/>
                <w:sz w:val="24"/>
                <w:szCs w:val="24"/>
              </w:rPr>
            </w:pPr>
            <w:r w:rsidRPr="00AF1774">
              <w:rPr>
                <w:rFonts w:ascii="Arial" w:hAnsi="Arial" w:cs="Arial"/>
                <w:sz w:val="24"/>
                <w:szCs w:val="24"/>
                <w:lang w:val="es-MX"/>
              </w:rPr>
              <w:t xml:space="preserve">Esta vista brinda un listado total de los cursos disponibles en la web. </w:t>
            </w:r>
          </w:p>
          <w:p w14:paraId="13D14A08" w14:textId="77777777" w:rsidR="00AF1774" w:rsidRPr="00AF1774" w:rsidRDefault="00AF1774" w:rsidP="00AF1774">
            <w:pPr>
              <w:rPr>
                <w:rFonts w:ascii="Arial" w:hAnsi="Arial" w:cs="Arial"/>
                <w:sz w:val="24"/>
                <w:szCs w:val="24"/>
              </w:rPr>
            </w:pPr>
          </w:p>
        </w:tc>
      </w:tr>
      <w:tr w:rsidR="00AF1774" w:rsidRPr="00AF1774" w14:paraId="66D52EF9" w14:textId="77777777" w:rsidTr="33B51CAA">
        <w:trPr>
          <w:trHeight w:val="814"/>
        </w:trPr>
        <w:tc>
          <w:tcPr>
            <w:tcW w:w="4186" w:type="dxa"/>
          </w:tcPr>
          <w:p w14:paraId="4B774449"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entrada:</w:t>
            </w:r>
          </w:p>
          <w:p w14:paraId="3983888D" w14:textId="77777777" w:rsidR="00AF1774" w:rsidRPr="00AF1774" w:rsidRDefault="00AF1774" w:rsidP="00AF1774">
            <w:pPr>
              <w:numPr>
                <w:ilvl w:val="0"/>
                <w:numId w:val="88"/>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Selección de opción “ver”</w:t>
            </w:r>
          </w:p>
        </w:tc>
        <w:tc>
          <w:tcPr>
            <w:tcW w:w="4308" w:type="dxa"/>
          </w:tcPr>
          <w:p w14:paraId="061A4F82"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salida:</w:t>
            </w:r>
          </w:p>
          <w:p w14:paraId="3A68F03D" w14:textId="77777777" w:rsidR="00AF1774" w:rsidRPr="00AF1774" w:rsidRDefault="00AF1774" w:rsidP="00AF1774">
            <w:pPr>
              <w:numPr>
                <w:ilvl w:val="0"/>
                <w:numId w:val="98"/>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Pantalla de la Interfaz de búsqueda de citas dentro de un curso</w:t>
            </w:r>
          </w:p>
        </w:tc>
      </w:tr>
      <w:tr w:rsidR="00AF1774" w:rsidRPr="00AF1774" w14:paraId="61BF0B73" w14:textId="77777777" w:rsidTr="33B51CAA">
        <w:trPr>
          <w:trHeight w:val="1264"/>
        </w:trPr>
        <w:tc>
          <w:tcPr>
            <w:tcW w:w="8494" w:type="dxa"/>
            <w:gridSpan w:val="2"/>
          </w:tcPr>
          <w:p w14:paraId="1B77E5FE" w14:textId="77777777" w:rsidR="00AF1774" w:rsidRPr="00AF1774" w:rsidRDefault="00AF1774" w:rsidP="00AF1774">
            <w:pPr>
              <w:rPr>
                <w:rFonts w:ascii="Arial" w:hAnsi="Arial" w:cs="Arial"/>
                <w:sz w:val="24"/>
                <w:szCs w:val="24"/>
              </w:rPr>
            </w:pPr>
            <w:r w:rsidRPr="00AF1774">
              <w:rPr>
                <w:rFonts w:ascii="Arial" w:hAnsi="Arial" w:cs="Arial"/>
                <w:noProof/>
                <w:sz w:val="24"/>
                <w:szCs w:val="24"/>
                <w:lang w:val="es-MX"/>
              </w:rPr>
              <w:drawing>
                <wp:anchor distT="0" distB="0" distL="114300" distR="114300" simplePos="0" relativeHeight="251645952" behindDoc="0" locked="0" layoutInCell="1" allowOverlap="1" wp14:anchorId="28FC8BC9" wp14:editId="7B8B6ABE">
                  <wp:simplePos x="0" y="0"/>
                  <wp:positionH relativeFrom="margin">
                    <wp:posOffset>676894</wp:posOffset>
                  </wp:positionH>
                  <wp:positionV relativeFrom="paragraph">
                    <wp:posOffset>103499</wp:posOffset>
                  </wp:positionV>
                  <wp:extent cx="3848100" cy="2089785"/>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Q2.5.jpeg"/>
                          <pic:cNvPicPr/>
                        </pic:nvPicPr>
                        <pic:blipFill rotWithShape="1">
                          <a:blip r:embed="rId78" cstate="print">
                            <a:extLst>
                              <a:ext uri="{28A0092B-C50C-407E-A947-70E740481C1C}">
                                <a14:useLocalDpi xmlns:a14="http://schemas.microsoft.com/office/drawing/2010/main" val="0"/>
                              </a:ext>
                            </a:extLst>
                          </a:blip>
                          <a:srcRect b="3449"/>
                          <a:stretch/>
                        </pic:blipFill>
                        <pic:spPr bwMode="auto">
                          <a:xfrm>
                            <a:off x="0" y="0"/>
                            <a:ext cx="3848100" cy="2089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7927343C" w14:textId="77777777" w:rsidR="00AF1774" w:rsidRPr="00AF1774" w:rsidRDefault="00AF1774" w:rsidP="00AF1774">
      <w:pPr>
        <w:rPr>
          <w:rFonts w:ascii="Arial" w:hAnsi="Arial" w:cs="Arial"/>
          <w:sz w:val="24"/>
          <w:szCs w:val="24"/>
          <w:lang w:val="es-ES"/>
        </w:rPr>
      </w:pPr>
    </w:p>
    <w:p w14:paraId="700BCC7E" w14:textId="77777777" w:rsidR="00AF1774" w:rsidRPr="00AF1774" w:rsidRDefault="00AF1774" w:rsidP="00AF1774">
      <w:pPr>
        <w:numPr>
          <w:ilvl w:val="0"/>
          <w:numId w:val="99"/>
        </w:numPr>
        <w:spacing w:after="0" w:line="240" w:lineRule="auto"/>
        <w:contextualSpacing/>
        <w:jc w:val="both"/>
        <w:rPr>
          <w:rFonts w:ascii="Arial" w:eastAsia="Times New Roman" w:hAnsi="Arial" w:cs="Arial"/>
          <w:sz w:val="24"/>
          <w:szCs w:val="24"/>
          <w:lang w:val="es-ES" w:eastAsia="es-PE"/>
        </w:rPr>
      </w:pPr>
      <w:r w:rsidRPr="00AF1774">
        <w:rPr>
          <w:rFonts w:ascii="Arial" w:eastAsia="Times New Roman" w:hAnsi="Arial" w:cs="Arial"/>
          <w:sz w:val="24"/>
          <w:szCs w:val="24"/>
          <w:lang w:val="es-ES" w:eastAsia="es-PE"/>
        </w:rPr>
        <w:t>Interfaz de búsqueda de citas dentro de un curso</w:t>
      </w:r>
    </w:p>
    <w:p w14:paraId="0FB0F0CB" w14:textId="77777777" w:rsidR="00AF1774" w:rsidRPr="00AF1774" w:rsidRDefault="00AF1774" w:rsidP="00AF1774">
      <w:pPr>
        <w:spacing w:after="0" w:line="240" w:lineRule="auto"/>
        <w:ind w:left="720"/>
        <w:contextualSpacing/>
        <w:jc w:val="both"/>
        <w:rPr>
          <w:rFonts w:ascii="Arial" w:eastAsia="Times New Roman" w:hAnsi="Arial" w:cs="Arial"/>
          <w:sz w:val="24"/>
          <w:szCs w:val="24"/>
          <w:lang w:val="es-ES" w:eastAsia="es-PE"/>
        </w:rPr>
      </w:pPr>
    </w:p>
    <w:tbl>
      <w:tblPr>
        <w:tblStyle w:val="Tablaconcuadrcula3"/>
        <w:tblW w:w="0" w:type="auto"/>
        <w:tblLook w:val="04A0" w:firstRow="1" w:lastRow="0" w:firstColumn="1" w:lastColumn="0" w:noHBand="0" w:noVBand="1"/>
      </w:tblPr>
      <w:tblGrid>
        <w:gridCol w:w="4174"/>
        <w:gridCol w:w="4320"/>
      </w:tblGrid>
      <w:tr w:rsidR="00AF1774" w:rsidRPr="00AF1774" w14:paraId="626D9B46" w14:textId="77777777" w:rsidTr="33B51CAA">
        <w:tc>
          <w:tcPr>
            <w:tcW w:w="8494" w:type="dxa"/>
            <w:gridSpan w:val="2"/>
          </w:tcPr>
          <w:p w14:paraId="12124855" w14:textId="77777777" w:rsidR="00AF1774" w:rsidRPr="00AF1774" w:rsidRDefault="00AF1774" w:rsidP="00AF1774">
            <w:pPr>
              <w:rPr>
                <w:rFonts w:ascii="Arial" w:hAnsi="Arial" w:cs="Arial"/>
                <w:sz w:val="24"/>
                <w:szCs w:val="24"/>
              </w:rPr>
            </w:pPr>
            <w:r w:rsidRPr="00AF1774">
              <w:rPr>
                <w:rFonts w:ascii="Arial" w:hAnsi="Arial" w:cs="Arial"/>
                <w:sz w:val="24"/>
                <w:szCs w:val="24"/>
              </w:rPr>
              <w:t xml:space="preserve">Nombre: </w:t>
            </w:r>
            <w:proofErr w:type="spellStart"/>
            <w:r w:rsidRPr="00AF1774">
              <w:rPr>
                <w:rFonts w:ascii="Arial" w:hAnsi="Arial" w:cs="Arial"/>
                <w:sz w:val="24"/>
                <w:szCs w:val="24"/>
              </w:rPr>
              <w:t>frmBusquedaCitaCurso</w:t>
            </w:r>
            <w:proofErr w:type="spellEnd"/>
          </w:p>
        </w:tc>
      </w:tr>
      <w:tr w:rsidR="00AF1774" w:rsidRPr="00AF1774" w14:paraId="577B1D61" w14:textId="77777777" w:rsidTr="33B51CAA">
        <w:tc>
          <w:tcPr>
            <w:tcW w:w="8494" w:type="dxa"/>
            <w:gridSpan w:val="2"/>
          </w:tcPr>
          <w:p w14:paraId="21EAC7B0" w14:textId="77777777" w:rsidR="00AF1774" w:rsidRPr="00AF1774" w:rsidRDefault="00AF1774" w:rsidP="00AF1774">
            <w:pPr>
              <w:rPr>
                <w:rFonts w:ascii="Arial" w:hAnsi="Arial" w:cs="Arial"/>
                <w:sz w:val="24"/>
                <w:szCs w:val="24"/>
              </w:rPr>
            </w:pPr>
            <w:r w:rsidRPr="00AF1774">
              <w:rPr>
                <w:rFonts w:ascii="Arial" w:hAnsi="Arial" w:cs="Arial"/>
                <w:sz w:val="24"/>
                <w:szCs w:val="24"/>
              </w:rPr>
              <w:t>Descripción:</w:t>
            </w:r>
          </w:p>
          <w:p w14:paraId="46FB7D0F" w14:textId="77777777" w:rsidR="00AF1774" w:rsidRPr="00AF1774" w:rsidRDefault="00AF1774" w:rsidP="00AF1774">
            <w:pPr>
              <w:rPr>
                <w:rFonts w:ascii="Arial" w:hAnsi="Arial" w:cs="Arial"/>
                <w:sz w:val="24"/>
                <w:szCs w:val="24"/>
              </w:rPr>
            </w:pPr>
            <w:r w:rsidRPr="00AF1774">
              <w:rPr>
                <w:rFonts w:ascii="Arial" w:hAnsi="Arial" w:cs="Arial"/>
                <w:sz w:val="24"/>
                <w:szCs w:val="24"/>
                <w:lang w:val="es-MX"/>
              </w:rPr>
              <w:t xml:space="preserve">Esta vista brinda un listado de las citas de un curso que se seleccionó de forma previa. Asimismo, en el caso que se desee publicar una cita se podrá realizar en sus dos modalidades con el botón registrar cita. </w:t>
            </w:r>
          </w:p>
          <w:p w14:paraId="38F98549" w14:textId="77777777" w:rsidR="00AF1774" w:rsidRPr="00AF1774" w:rsidRDefault="00AF1774" w:rsidP="00AF1774">
            <w:pPr>
              <w:rPr>
                <w:rFonts w:ascii="Arial" w:hAnsi="Arial" w:cs="Arial"/>
                <w:sz w:val="24"/>
                <w:szCs w:val="24"/>
              </w:rPr>
            </w:pPr>
          </w:p>
        </w:tc>
      </w:tr>
      <w:tr w:rsidR="00AF1774" w:rsidRPr="00AF1774" w14:paraId="3F157825" w14:textId="77777777" w:rsidTr="33B51CAA">
        <w:trPr>
          <w:trHeight w:val="814"/>
        </w:trPr>
        <w:tc>
          <w:tcPr>
            <w:tcW w:w="4174" w:type="dxa"/>
          </w:tcPr>
          <w:p w14:paraId="2923069B"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entrada:</w:t>
            </w:r>
          </w:p>
          <w:p w14:paraId="3FC11F28" w14:textId="77777777" w:rsidR="00AF1774" w:rsidRPr="00AF1774" w:rsidRDefault="00AF1774" w:rsidP="00AF1774">
            <w:pPr>
              <w:numPr>
                <w:ilvl w:val="0"/>
                <w:numId w:val="88"/>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Selección de la opción Inscripción</w:t>
            </w:r>
          </w:p>
          <w:p w14:paraId="6ED519DF" w14:textId="77777777" w:rsidR="00AF1774" w:rsidRPr="00AF1774" w:rsidRDefault="00AF1774" w:rsidP="00AF1774">
            <w:pPr>
              <w:jc w:val="both"/>
              <w:rPr>
                <w:rFonts w:ascii="Arial" w:eastAsia="Times New Roman" w:hAnsi="Arial" w:cs="Arial"/>
                <w:sz w:val="24"/>
                <w:szCs w:val="24"/>
                <w:lang w:eastAsia="es-PE"/>
              </w:rPr>
            </w:pPr>
          </w:p>
        </w:tc>
        <w:tc>
          <w:tcPr>
            <w:tcW w:w="4320" w:type="dxa"/>
          </w:tcPr>
          <w:p w14:paraId="004E5FC6"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salida:</w:t>
            </w:r>
          </w:p>
          <w:p w14:paraId="59BCE7CD" w14:textId="77777777" w:rsidR="00AF1774" w:rsidRPr="00AF1774" w:rsidRDefault="00AF1774" w:rsidP="00AF1774">
            <w:pPr>
              <w:numPr>
                <w:ilvl w:val="0"/>
                <w:numId w:val="100"/>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Validación de la inscripción del alumno</w:t>
            </w:r>
          </w:p>
        </w:tc>
      </w:tr>
      <w:tr w:rsidR="00AF1774" w:rsidRPr="00AF1774" w14:paraId="13155D67" w14:textId="77777777" w:rsidTr="33B51CAA">
        <w:trPr>
          <w:trHeight w:val="1264"/>
        </w:trPr>
        <w:tc>
          <w:tcPr>
            <w:tcW w:w="8494" w:type="dxa"/>
            <w:gridSpan w:val="2"/>
          </w:tcPr>
          <w:p w14:paraId="35AEEF0C" w14:textId="77777777" w:rsidR="00AF1774" w:rsidRPr="00AF1774" w:rsidRDefault="00AF1774" w:rsidP="00AF1774">
            <w:pPr>
              <w:rPr>
                <w:rFonts w:ascii="Arial" w:hAnsi="Arial" w:cs="Arial"/>
                <w:sz w:val="24"/>
                <w:szCs w:val="24"/>
              </w:rPr>
            </w:pPr>
            <w:r w:rsidRPr="00AF1774">
              <w:rPr>
                <w:rFonts w:ascii="Arial" w:hAnsi="Arial" w:cs="Arial"/>
                <w:noProof/>
                <w:sz w:val="24"/>
                <w:szCs w:val="24"/>
                <w:lang w:val="es-MX"/>
              </w:rPr>
              <w:drawing>
                <wp:anchor distT="0" distB="0" distL="114300" distR="114300" simplePos="0" relativeHeight="251648000" behindDoc="0" locked="0" layoutInCell="1" allowOverlap="1" wp14:anchorId="2E8AFB3A" wp14:editId="24D4B1D2">
                  <wp:simplePos x="0" y="0"/>
                  <wp:positionH relativeFrom="column">
                    <wp:posOffset>-6350</wp:posOffset>
                  </wp:positionH>
                  <wp:positionV relativeFrom="paragraph">
                    <wp:posOffset>177800</wp:posOffset>
                  </wp:positionV>
                  <wp:extent cx="5260973" cy="1914525"/>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Q2.6.jpeg"/>
                          <pic:cNvPicPr/>
                        </pic:nvPicPr>
                        <pic:blipFill rotWithShape="1">
                          <a:blip r:embed="rId79">
                            <a:extLst>
                              <a:ext uri="{28A0092B-C50C-407E-A947-70E740481C1C}">
                                <a14:useLocalDpi xmlns:a14="http://schemas.microsoft.com/office/drawing/2010/main" val="0"/>
                              </a:ext>
                            </a:extLst>
                          </a:blip>
                          <a:srcRect l="15250" t="6639" r="9898" b="44947"/>
                          <a:stretch/>
                        </pic:blipFill>
                        <pic:spPr bwMode="auto">
                          <a:xfrm>
                            <a:off x="0" y="0"/>
                            <a:ext cx="5260973" cy="191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35ACFB2E" w14:textId="77777777" w:rsidR="00AF1774" w:rsidRPr="00AF1774" w:rsidRDefault="00AF1774" w:rsidP="00AF1774">
      <w:pPr>
        <w:rPr>
          <w:rFonts w:ascii="Arial" w:hAnsi="Arial" w:cs="Arial"/>
          <w:sz w:val="24"/>
          <w:szCs w:val="24"/>
          <w:lang w:val="es-ES"/>
        </w:rPr>
      </w:pPr>
    </w:p>
    <w:p w14:paraId="482CE77B" w14:textId="77777777" w:rsidR="00AF1774" w:rsidRPr="00AF1774" w:rsidRDefault="00AF1774" w:rsidP="00AF1774">
      <w:pPr>
        <w:numPr>
          <w:ilvl w:val="0"/>
          <w:numId w:val="101"/>
        </w:numPr>
        <w:spacing w:after="0" w:line="240" w:lineRule="auto"/>
        <w:contextualSpacing/>
        <w:jc w:val="both"/>
        <w:rPr>
          <w:rFonts w:ascii="Arial" w:eastAsia="Times New Roman" w:hAnsi="Arial" w:cs="Arial"/>
          <w:sz w:val="24"/>
          <w:szCs w:val="24"/>
          <w:lang w:val="es-ES" w:eastAsia="es-PE"/>
        </w:rPr>
      </w:pPr>
      <w:r w:rsidRPr="00AF1774">
        <w:rPr>
          <w:rFonts w:ascii="Arial" w:eastAsia="Times New Roman" w:hAnsi="Arial" w:cs="Arial"/>
          <w:sz w:val="24"/>
          <w:szCs w:val="24"/>
          <w:lang w:val="es-ES" w:eastAsia="es-PE"/>
        </w:rPr>
        <w:t>Interfaz de búsqueda de citas</w:t>
      </w:r>
    </w:p>
    <w:p w14:paraId="7DB9365E" w14:textId="77777777" w:rsidR="00AF1774" w:rsidRPr="00AF1774" w:rsidRDefault="00AF1774" w:rsidP="00AF1774">
      <w:pPr>
        <w:spacing w:after="0" w:line="240" w:lineRule="auto"/>
        <w:ind w:left="720"/>
        <w:contextualSpacing/>
        <w:jc w:val="both"/>
        <w:rPr>
          <w:rFonts w:ascii="Arial" w:eastAsia="Times New Roman" w:hAnsi="Arial" w:cs="Arial"/>
          <w:sz w:val="24"/>
          <w:szCs w:val="24"/>
          <w:lang w:val="es-ES" w:eastAsia="es-PE"/>
        </w:rPr>
      </w:pPr>
    </w:p>
    <w:tbl>
      <w:tblPr>
        <w:tblStyle w:val="Tablaconcuadrcula3"/>
        <w:tblW w:w="0" w:type="auto"/>
        <w:tblLook w:val="04A0" w:firstRow="1" w:lastRow="0" w:firstColumn="1" w:lastColumn="0" w:noHBand="0" w:noVBand="1"/>
      </w:tblPr>
      <w:tblGrid>
        <w:gridCol w:w="4186"/>
        <w:gridCol w:w="4308"/>
      </w:tblGrid>
      <w:tr w:rsidR="00AF1774" w:rsidRPr="00AF1774" w14:paraId="34B5A6EE" w14:textId="77777777" w:rsidTr="33B51CAA">
        <w:tc>
          <w:tcPr>
            <w:tcW w:w="8494" w:type="dxa"/>
            <w:gridSpan w:val="2"/>
          </w:tcPr>
          <w:p w14:paraId="4567A870" w14:textId="77777777" w:rsidR="00AF1774" w:rsidRPr="00AF1774" w:rsidRDefault="00AF1774" w:rsidP="00AF1774">
            <w:pPr>
              <w:rPr>
                <w:rFonts w:ascii="Arial" w:hAnsi="Arial" w:cs="Arial"/>
                <w:sz w:val="24"/>
                <w:szCs w:val="24"/>
              </w:rPr>
            </w:pPr>
            <w:r w:rsidRPr="00AF1774">
              <w:rPr>
                <w:rFonts w:ascii="Arial" w:hAnsi="Arial" w:cs="Arial"/>
                <w:sz w:val="24"/>
                <w:szCs w:val="24"/>
              </w:rPr>
              <w:t xml:space="preserve">Nombre: </w:t>
            </w:r>
            <w:proofErr w:type="spellStart"/>
            <w:r w:rsidRPr="00AF1774">
              <w:rPr>
                <w:rFonts w:ascii="Arial" w:hAnsi="Arial" w:cs="Arial"/>
                <w:sz w:val="24"/>
                <w:szCs w:val="24"/>
              </w:rPr>
              <w:t>frmBusquedaCita</w:t>
            </w:r>
            <w:proofErr w:type="spellEnd"/>
          </w:p>
        </w:tc>
      </w:tr>
      <w:tr w:rsidR="00AF1774" w:rsidRPr="00AF1774" w14:paraId="3E787634" w14:textId="77777777" w:rsidTr="33B51CAA">
        <w:tc>
          <w:tcPr>
            <w:tcW w:w="8494" w:type="dxa"/>
            <w:gridSpan w:val="2"/>
          </w:tcPr>
          <w:p w14:paraId="37D1D4EC" w14:textId="77777777" w:rsidR="00AF1774" w:rsidRPr="00AF1774" w:rsidRDefault="00AF1774" w:rsidP="00AF1774">
            <w:pPr>
              <w:rPr>
                <w:rFonts w:ascii="Arial" w:hAnsi="Arial" w:cs="Arial"/>
                <w:sz w:val="24"/>
                <w:szCs w:val="24"/>
              </w:rPr>
            </w:pPr>
            <w:r w:rsidRPr="00AF1774">
              <w:rPr>
                <w:rFonts w:ascii="Arial" w:hAnsi="Arial" w:cs="Arial"/>
                <w:sz w:val="24"/>
                <w:szCs w:val="24"/>
              </w:rPr>
              <w:t>Descripción:</w:t>
            </w:r>
          </w:p>
          <w:p w14:paraId="07E2411F" w14:textId="77777777" w:rsidR="00AF1774" w:rsidRPr="00AF1774" w:rsidRDefault="00AF1774" w:rsidP="00AF1774">
            <w:pPr>
              <w:rPr>
                <w:rFonts w:ascii="Arial" w:hAnsi="Arial" w:cs="Arial"/>
                <w:sz w:val="24"/>
                <w:szCs w:val="24"/>
              </w:rPr>
            </w:pPr>
            <w:r w:rsidRPr="00AF1774">
              <w:rPr>
                <w:rFonts w:ascii="Arial" w:hAnsi="Arial" w:cs="Arial"/>
                <w:sz w:val="24"/>
                <w:szCs w:val="24"/>
                <w:lang w:val="es-MX"/>
              </w:rPr>
              <w:t xml:space="preserve">Esta vista brinda un listado total de las citas disponibles en la web, en la cual te podrás inscribir. </w:t>
            </w:r>
          </w:p>
          <w:p w14:paraId="0DE8FE82" w14:textId="77777777" w:rsidR="00AF1774" w:rsidRPr="00AF1774" w:rsidRDefault="00AF1774" w:rsidP="00AF1774">
            <w:pPr>
              <w:rPr>
                <w:rFonts w:ascii="Arial" w:hAnsi="Arial" w:cs="Arial"/>
                <w:sz w:val="24"/>
                <w:szCs w:val="24"/>
              </w:rPr>
            </w:pPr>
          </w:p>
        </w:tc>
      </w:tr>
      <w:tr w:rsidR="00AF1774" w:rsidRPr="00AF1774" w14:paraId="538BB110" w14:textId="77777777" w:rsidTr="33B51CAA">
        <w:trPr>
          <w:trHeight w:val="814"/>
        </w:trPr>
        <w:tc>
          <w:tcPr>
            <w:tcW w:w="4186" w:type="dxa"/>
          </w:tcPr>
          <w:p w14:paraId="2E5B6C7A" w14:textId="77777777" w:rsidR="00AF1774" w:rsidRPr="00AF1774" w:rsidRDefault="00AF1774" w:rsidP="00AF1774">
            <w:pPr>
              <w:rPr>
                <w:rFonts w:ascii="Arial" w:hAnsi="Arial" w:cs="Arial"/>
                <w:sz w:val="24"/>
                <w:szCs w:val="24"/>
              </w:rPr>
            </w:pPr>
            <w:r w:rsidRPr="00AF1774">
              <w:rPr>
                <w:rFonts w:ascii="Arial" w:hAnsi="Arial" w:cs="Arial"/>
                <w:sz w:val="24"/>
                <w:szCs w:val="24"/>
              </w:rPr>
              <w:lastRenderedPageBreak/>
              <w:t>Parámetro de entrada:</w:t>
            </w:r>
          </w:p>
          <w:p w14:paraId="045D5805" w14:textId="77777777" w:rsidR="00AF1774" w:rsidRPr="00AF1774" w:rsidRDefault="00AF1774" w:rsidP="00AF1774">
            <w:pPr>
              <w:numPr>
                <w:ilvl w:val="0"/>
                <w:numId w:val="88"/>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Selección de la opción Inscripción</w:t>
            </w:r>
          </w:p>
          <w:p w14:paraId="0C06672D" w14:textId="77777777" w:rsidR="00AF1774" w:rsidRPr="00AF1774" w:rsidRDefault="00AF1774" w:rsidP="00AF1774">
            <w:pPr>
              <w:jc w:val="both"/>
              <w:rPr>
                <w:rFonts w:ascii="Arial" w:eastAsia="Times New Roman" w:hAnsi="Arial" w:cs="Arial"/>
                <w:sz w:val="24"/>
                <w:szCs w:val="24"/>
                <w:lang w:eastAsia="es-PE"/>
              </w:rPr>
            </w:pPr>
          </w:p>
        </w:tc>
        <w:tc>
          <w:tcPr>
            <w:tcW w:w="4308" w:type="dxa"/>
          </w:tcPr>
          <w:p w14:paraId="6CB0D507"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salida:</w:t>
            </w:r>
          </w:p>
          <w:p w14:paraId="56E969C6" w14:textId="77777777" w:rsidR="00AF1774" w:rsidRPr="00AF1774" w:rsidRDefault="00AF1774" w:rsidP="00AF1774">
            <w:pPr>
              <w:numPr>
                <w:ilvl w:val="0"/>
                <w:numId w:val="100"/>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Validación de la inscripción del alumno</w:t>
            </w:r>
          </w:p>
        </w:tc>
      </w:tr>
      <w:tr w:rsidR="00AF1774" w:rsidRPr="00AF1774" w14:paraId="7CA6D15D" w14:textId="77777777" w:rsidTr="33B51CAA">
        <w:trPr>
          <w:trHeight w:val="1264"/>
        </w:trPr>
        <w:tc>
          <w:tcPr>
            <w:tcW w:w="8494" w:type="dxa"/>
            <w:gridSpan w:val="2"/>
          </w:tcPr>
          <w:p w14:paraId="31148E60" w14:textId="77777777" w:rsidR="00AF1774" w:rsidRPr="00AF1774" w:rsidRDefault="00AF1774" w:rsidP="00AF1774">
            <w:pPr>
              <w:rPr>
                <w:rFonts w:ascii="Arial" w:hAnsi="Arial" w:cs="Arial"/>
                <w:sz w:val="24"/>
                <w:szCs w:val="24"/>
              </w:rPr>
            </w:pPr>
            <w:r w:rsidRPr="00AF1774">
              <w:rPr>
                <w:rFonts w:ascii="Arial" w:hAnsi="Arial" w:cs="Arial"/>
                <w:noProof/>
                <w:sz w:val="24"/>
                <w:szCs w:val="24"/>
                <w:lang w:val="es-MX"/>
              </w:rPr>
              <w:drawing>
                <wp:anchor distT="0" distB="0" distL="114300" distR="114300" simplePos="0" relativeHeight="251650048" behindDoc="0" locked="0" layoutInCell="1" allowOverlap="1" wp14:anchorId="0EB67F49" wp14:editId="0A3DDDA1">
                  <wp:simplePos x="0" y="0"/>
                  <wp:positionH relativeFrom="column">
                    <wp:posOffset>1069340</wp:posOffset>
                  </wp:positionH>
                  <wp:positionV relativeFrom="paragraph">
                    <wp:posOffset>50165</wp:posOffset>
                  </wp:positionV>
                  <wp:extent cx="3046095" cy="1858645"/>
                  <wp:effectExtent l="0" t="0" r="1905" b="825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Q2.7.jpeg"/>
                          <pic:cNvPicPr/>
                        </pic:nvPicPr>
                        <pic:blipFill rotWithShape="1">
                          <a:blip r:embed="rId80" cstate="print">
                            <a:extLst>
                              <a:ext uri="{28A0092B-C50C-407E-A947-70E740481C1C}">
                                <a14:useLocalDpi xmlns:a14="http://schemas.microsoft.com/office/drawing/2010/main" val="0"/>
                              </a:ext>
                            </a:extLst>
                          </a:blip>
                          <a:srcRect l="13695" t="6640" r="12854" b="13685"/>
                          <a:stretch/>
                        </pic:blipFill>
                        <pic:spPr bwMode="auto">
                          <a:xfrm>
                            <a:off x="0" y="0"/>
                            <a:ext cx="3046095" cy="1858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6BACA7B" w14:textId="77777777" w:rsidR="00AF1774" w:rsidRPr="00AF1774" w:rsidRDefault="00AF1774" w:rsidP="00AF1774">
      <w:pPr>
        <w:rPr>
          <w:rFonts w:ascii="Arial" w:hAnsi="Arial" w:cs="Arial"/>
          <w:sz w:val="24"/>
          <w:szCs w:val="24"/>
          <w:lang w:val="es-ES"/>
        </w:rPr>
      </w:pPr>
    </w:p>
    <w:p w14:paraId="66F6A786" w14:textId="77777777" w:rsidR="00AF1774" w:rsidRPr="00AF1774" w:rsidRDefault="00AF1774" w:rsidP="00AF1774">
      <w:pPr>
        <w:numPr>
          <w:ilvl w:val="0"/>
          <w:numId w:val="102"/>
        </w:numPr>
        <w:spacing w:after="0" w:line="240" w:lineRule="auto"/>
        <w:contextualSpacing/>
        <w:jc w:val="both"/>
        <w:rPr>
          <w:rFonts w:ascii="Arial" w:eastAsia="Times New Roman" w:hAnsi="Arial" w:cs="Arial"/>
          <w:sz w:val="24"/>
          <w:szCs w:val="24"/>
          <w:lang w:val="es-ES" w:eastAsia="es-PE"/>
        </w:rPr>
      </w:pPr>
      <w:r w:rsidRPr="00AF1774">
        <w:rPr>
          <w:rFonts w:ascii="Arial" w:eastAsia="Times New Roman" w:hAnsi="Arial" w:cs="Arial"/>
          <w:sz w:val="24"/>
          <w:szCs w:val="24"/>
          <w:lang w:val="es-ES" w:eastAsia="es-PE"/>
        </w:rPr>
        <w:t>Interfaz de selección de cita de un curso especifico</w:t>
      </w:r>
    </w:p>
    <w:p w14:paraId="1F85AD87" w14:textId="77777777" w:rsidR="00AF1774" w:rsidRPr="00AF1774" w:rsidRDefault="00AF1774" w:rsidP="00AF1774">
      <w:pPr>
        <w:spacing w:after="0" w:line="240" w:lineRule="auto"/>
        <w:ind w:left="720"/>
        <w:contextualSpacing/>
        <w:jc w:val="both"/>
        <w:rPr>
          <w:rFonts w:ascii="Arial" w:eastAsia="Times New Roman" w:hAnsi="Arial" w:cs="Arial"/>
          <w:sz w:val="24"/>
          <w:szCs w:val="24"/>
          <w:lang w:val="es-ES" w:eastAsia="es-PE"/>
        </w:rPr>
      </w:pPr>
    </w:p>
    <w:tbl>
      <w:tblPr>
        <w:tblStyle w:val="Tablaconcuadrcula3"/>
        <w:tblW w:w="0" w:type="auto"/>
        <w:tblLook w:val="04A0" w:firstRow="1" w:lastRow="0" w:firstColumn="1" w:lastColumn="0" w:noHBand="0" w:noVBand="1"/>
      </w:tblPr>
      <w:tblGrid>
        <w:gridCol w:w="4186"/>
        <w:gridCol w:w="4308"/>
      </w:tblGrid>
      <w:tr w:rsidR="00AF1774" w:rsidRPr="00AF1774" w14:paraId="5EBCB81B" w14:textId="77777777" w:rsidTr="33B51CAA">
        <w:tc>
          <w:tcPr>
            <w:tcW w:w="8494" w:type="dxa"/>
            <w:gridSpan w:val="2"/>
          </w:tcPr>
          <w:p w14:paraId="665ED275" w14:textId="77777777" w:rsidR="00AF1774" w:rsidRPr="00AF1774" w:rsidRDefault="00AF1774" w:rsidP="00AF1774">
            <w:pPr>
              <w:rPr>
                <w:rFonts w:ascii="Arial" w:hAnsi="Arial" w:cs="Arial"/>
                <w:sz w:val="24"/>
                <w:szCs w:val="24"/>
              </w:rPr>
            </w:pPr>
            <w:r w:rsidRPr="00AF1774">
              <w:rPr>
                <w:rFonts w:ascii="Arial" w:hAnsi="Arial" w:cs="Arial"/>
                <w:sz w:val="24"/>
                <w:szCs w:val="24"/>
              </w:rPr>
              <w:t xml:space="preserve">Nombre: </w:t>
            </w:r>
            <w:proofErr w:type="spellStart"/>
            <w:r w:rsidRPr="00AF1774">
              <w:rPr>
                <w:rFonts w:ascii="Arial" w:hAnsi="Arial" w:cs="Arial"/>
                <w:sz w:val="24"/>
                <w:szCs w:val="24"/>
              </w:rPr>
              <w:t>frmSeleccionCita</w:t>
            </w:r>
            <w:proofErr w:type="spellEnd"/>
          </w:p>
        </w:tc>
      </w:tr>
      <w:tr w:rsidR="00AF1774" w:rsidRPr="00AF1774" w14:paraId="69587F8C" w14:textId="77777777" w:rsidTr="33B51CAA">
        <w:tc>
          <w:tcPr>
            <w:tcW w:w="8494" w:type="dxa"/>
            <w:gridSpan w:val="2"/>
          </w:tcPr>
          <w:p w14:paraId="08EFC957" w14:textId="77777777" w:rsidR="00AF1774" w:rsidRPr="00AF1774" w:rsidRDefault="00AF1774" w:rsidP="00AF1774">
            <w:pPr>
              <w:rPr>
                <w:rFonts w:ascii="Arial" w:hAnsi="Arial" w:cs="Arial"/>
                <w:sz w:val="24"/>
                <w:szCs w:val="24"/>
              </w:rPr>
            </w:pPr>
            <w:r w:rsidRPr="00AF1774">
              <w:rPr>
                <w:rFonts w:ascii="Arial" w:hAnsi="Arial" w:cs="Arial"/>
                <w:sz w:val="24"/>
                <w:szCs w:val="24"/>
              </w:rPr>
              <w:t>Descripción:</w:t>
            </w:r>
          </w:p>
          <w:p w14:paraId="720BC6CD" w14:textId="77777777" w:rsidR="00AF1774" w:rsidRPr="00AF1774" w:rsidRDefault="00AF1774" w:rsidP="00AF1774">
            <w:pPr>
              <w:rPr>
                <w:rFonts w:ascii="Arial" w:hAnsi="Arial" w:cs="Arial"/>
                <w:sz w:val="24"/>
                <w:szCs w:val="24"/>
              </w:rPr>
            </w:pPr>
            <w:r w:rsidRPr="00AF1774">
              <w:rPr>
                <w:rFonts w:ascii="Arial" w:hAnsi="Arial" w:cs="Arial"/>
                <w:sz w:val="24"/>
                <w:szCs w:val="24"/>
                <w:lang w:val="es-MX"/>
              </w:rPr>
              <w:t>En esta vista podrás escoger citas publicadas de un curso en específico, estas pueden ser de enseñanza o aprendizaje. Para seleccionar una cita en específico solo hay que seleccionar en “inscribirse”. En el caso que se desee publicar una cita se podrá realizar en sus dos modalidades con el botón registrar cita.</w:t>
            </w:r>
          </w:p>
          <w:p w14:paraId="48D68927" w14:textId="77777777" w:rsidR="00AF1774" w:rsidRPr="00AF1774" w:rsidRDefault="00AF1774" w:rsidP="00AF1774">
            <w:pPr>
              <w:rPr>
                <w:rFonts w:ascii="Arial" w:hAnsi="Arial" w:cs="Arial"/>
                <w:sz w:val="24"/>
                <w:szCs w:val="24"/>
              </w:rPr>
            </w:pPr>
          </w:p>
        </w:tc>
      </w:tr>
      <w:tr w:rsidR="00AF1774" w:rsidRPr="00AF1774" w14:paraId="3D09FEEB" w14:textId="77777777" w:rsidTr="33B51CAA">
        <w:trPr>
          <w:trHeight w:val="814"/>
        </w:trPr>
        <w:tc>
          <w:tcPr>
            <w:tcW w:w="4186" w:type="dxa"/>
          </w:tcPr>
          <w:p w14:paraId="03220AA9"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entrada:</w:t>
            </w:r>
          </w:p>
          <w:p w14:paraId="4BFF9EFB" w14:textId="77777777" w:rsidR="00AF1774" w:rsidRPr="00AF1774" w:rsidRDefault="00AF1774" w:rsidP="00AF1774">
            <w:pPr>
              <w:numPr>
                <w:ilvl w:val="0"/>
                <w:numId w:val="88"/>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Selección de cita</w:t>
            </w:r>
          </w:p>
          <w:p w14:paraId="2882D5C2" w14:textId="77777777" w:rsidR="00AF1774" w:rsidRPr="00AF1774" w:rsidRDefault="00AF1774" w:rsidP="00AF1774">
            <w:pPr>
              <w:numPr>
                <w:ilvl w:val="0"/>
                <w:numId w:val="88"/>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Registrar de cita</w:t>
            </w:r>
          </w:p>
        </w:tc>
        <w:tc>
          <w:tcPr>
            <w:tcW w:w="4308" w:type="dxa"/>
          </w:tcPr>
          <w:p w14:paraId="3E4F4466"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salida:</w:t>
            </w:r>
          </w:p>
          <w:p w14:paraId="01FFDD7E" w14:textId="77777777" w:rsidR="00AF1774" w:rsidRPr="00AF1774" w:rsidRDefault="00AF1774" w:rsidP="00AF1774">
            <w:pPr>
              <w:numPr>
                <w:ilvl w:val="0"/>
                <w:numId w:val="103"/>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Adición de cita</w:t>
            </w:r>
          </w:p>
          <w:p w14:paraId="4FE0D57B" w14:textId="77777777" w:rsidR="00AF1774" w:rsidRPr="00AF1774" w:rsidRDefault="00AF1774" w:rsidP="00AF1774">
            <w:pPr>
              <w:numPr>
                <w:ilvl w:val="0"/>
                <w:numId w:val="103"/>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Cambio de pantalla a registro de cita</w:t>
            </w:r>
          </w:p>
          <w:p w14:paraId="7F6ABE0D" w14:textId="77777777" w:rsidR="00AF1774" w:rsidRPr="00AF1774" w:rsidRDefault="00AF1774" w:rsidP="00AF1774">
            <w:pPr>
              <w:jc w:val="both"/>
              <w:rPr>
                <w:rFonts w:ascii="Arial" w:eastAsia="Times New Roman" w:hAnsi="Arial" w:cs="Arial"/>
                <w:sz w:val="24"/>
                <w:szCs w:val="24"/>
                <w:lang w:eastAsia="es-PE"/>
              </w:rPr>
            </w:pPr>
          </w:p>
        </w:tc>
      </w:tr>
      <w:tr w:rsidR="00AF1774" w:rsidRPr="00AF1774" w14:paraId="6F46EF14" w14:textId="77777777" w:rsidTr="33B51CAA">
        <w:trPr>
          <w:trHeight w:val="1264"/>
        </w:trPr>
        <w:tc>
          <w:tcPr>
            <w:tcW w:w="8494" w:type="dxa"/>
            <w:gridSpan w:val="2"/>
          </w:tcPr>
          <w:p w14:paraId="43856380" w14:textId="77777777" w:rsidR="00AF1774" w:rsidRPr="00AF1774" w:rsidRDefault="00AF1774" w:rsidP="00AF1774">
            <w:pPr>
              <w:rPr>
                <w:rFonts w:ascii="Arial" w:hAnsi="Arial" w:cs="Arial"/>
                <w:sz w:val="24"/>
                <w:szCs w:val="24"/>
              </w:rPr>
            </w:pPr>
            <w:r w:rsidRPr="00AF1774">
              <w:rPr>
                <w:rFonts w:ascii="Arial" w:hAnsi="Arial" w:cs="Arial"/>
                <w:b/>
                <w:bCs/>
                <w:noProof/>
                <w:sz w:val="24"/>
                <w:szCs w:val="24"/>
                <w:lang w:val="es-MX"/>
              </w:rPr>
              <w:drawing>
                <wp:anchor distT="0" distB="0" distL="114300" distR="114300" simplePos="0" relativeHeight="251652096" behindDoc="0" locked="0" layoutInCell="1" allowOverlap="1" wp14:anchorId="026C0F42" wp14:editId="0691F913">
                  <wp:simplePos x="0" y="0"/>
                  <wp:positionH relativeFrom="column">
                    <wp:posOffset>715010</wp:posOffset>
                  </wp:positionH>
                  <wp:positionV relativeFrom="paragraph">
                    <wp:posOffset>92075</wp:posOffset>
                  </wp:positionV>
                  <wp:extent cx="3566160" cy="139446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Q2.8.jpeg"/>
                          <pic:cNvPicPr/>
                        </pic:nvPicPr>
                        <pic:blipFill rotWithShape="1">
                          <a:blip r:embed="rId81">
                            <a:extLst>
                              <a:ext uri="{28A0092B-C50C-407E-A947-70E740481C1C}">
                                <a14:useLocalDpi xmlns:a14="http://schemas.microsoft.com/office/drawing/2010/main" val="0"/>
                              </a:ext>
                            </a:extLst>
                          </a:blip>
                          <a:srcRect l="18674" t="15769" r="18923" b="37200"/>
                          <a:stretch/>
                        </pic:blipFill>
                        <pic:spPr bwMode="auto">
                          <a:xfrm>
                            <a:off x="0" y="0"/>
                            <a:ext cx="3566160" cy="1394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F4EBA58" w14:textId="77777777" w:rsidR="00AF1774" w:rsidRPr="00AF1774" w:rsidRDefault="00AF1774" w:rsidP="00AF1774">
      <w:pPr>
        <w:rPr>
          <w:rFonts w:ascii="Arial" w:hAnsi="Arial" w:cs="Arial"/>
          <w:sz w:val="24"/>
          <w:szCs w:val="24"/>
          <w:lang w:val="es-ES"/>
        </w:rPr>
      </w:pPr>
    </w:p>
    <w:p w14:paraId="5A4F80FB" w14:textId="77777777" w:rsidR="00AF1774" w:rsidRPr="00AF1774" w:rsidRDefault="00AF1774" w:rsidP="00AF1774">
      <w:pPr>
        <w:numPr>
          <w:ilvl w:val="0"/>
          <w:numId w:val="104"/>
        </w:numPr>
        <w:spacing w:after="0" w:line="240" w:lineRule="auto"/>
        <w:contextualSpacing/>
        <w:jc w:val="both"/>
        <w:rPr>
          <w:rFonts w:ascii="Arial" w:eastAsia="Times New Roman" w:hAnsi="Arial" w:cs="Arial"/>
          <w:sz w:val="24"/>
          <w:szCs w:val="24"/>
          <w:lang w:val="es-ES" w:eastAsia="es-PE"/>
        </w:rPr>
      </w:pPr>
      <w:r w:rsidRPr="00AF1774">
        <w:rPr>
          <w:rFonts w:ascii="Arial" w:eastAsia="Times New Roman" w:hAnsi="Arial" w:cs="Arial"/>
          <w:sz w:val="24"/>
          <w:szCs w:val="24"/>
          <w:lang w:val="es-ES" w:eastAsia="es-PE"/>
        </w:rPr>
        <w:t>Interfaz de registro de cita</w:t>
      </w:r>
    </w:p>
    <w:p w14:paraId="3714142C" w14:textId="77777777" w:rsidR="00AF1774" w:rsidRPr="00AF1774" w:rsidRDefault="00AF1774" w:rsidP="00AF1774">
      <w:pPr>
        <w:spacing w:after="0" w:line="240" w:lineRule="auto"/>
        <w:ind w:left="720"/>
        <w:contextualSpacing/>
        <w:jc w:val="both"/>
        <w:rPr>
          <w:rFonts w:ascii="Arial" w:eastAsia="Times New Roman" w:hAnsi="Arial" w:cs="Arial"/>
          <w:sz w:val="24"/>
          <w:szCs w:val="24"/>
          <w:lang w:val="es-ES" w:eastAsia="es-PE"/>
        </w:rPr>
      </w:pPr>
    </w:p>
    <w:tbl>
      <w:tblPr>
        <w:tblStyle w:val="Tablaconcuadrcula3"/>
        <w:tblW w:w="0" w:type="auto"/>
        <w:tblLook w:val="04A0" w:firstRow="1" w:lastRow="0" w:firstColumn="1" w:lastColumn="0" w:noHBand="0" w:noVBand="1"/>
      </w:tblPr>
      <w:tblGrid>
        <w:gridCol w:w="4186"/>
        <w:gridCol w:w="4308"/>
      </w:tblGrid>
      <w:tr w:rsidR="00AF1774" w:rsidRPr="00AF1774" w14:paraId="4E59D60D" w14:textId="77777777" w:rsidTr="33B51CAA">
        <w:tc>
          <w:tcPr>
            <w:tcW w:w="8494" w:type="dxa"/>
            <w:gridSpan w:val="2"/>
          </w:tcPr>
          <w:p w14:paraId="1856A08C" w14:textId="77777777" w:rsidR="00AF1774" w:rsidRPr="00AF1774" w:rsidRDefault="00AF1774" w:rsidP="00AF1774">
            <w:pPr>
              <w:rPr>
                <w:rFonts w:ascii="Arial" w:hAnsi="Arial" w:cs="Arial"/>
                <w:sz w:val="24"/>
                <w:szCs w:val="24"/>
              </w:rPr>
            </w:pPr>
            <w:r w:rsidRPr="00AF1774">
              <w:rPr>
                <w:rFonts w:ascii="Arial" w:hAnsi="Arial" w:cs="Arial"/>
                <w:sz w:val="24"/>
                <w:szCs w:val="24"/>
              </w:rPr>
              <w:t xml:space="preserve">Nombre: </w:t>
            </w:r>
            <w:proofErr w:type="spellStart"/>
            <w:r w:rsidRPr="00AF1774">
              <w:rPr>
                <w:rFonts w:ascii="Arial" w:hAnsi="Arial" w:cs="Arial"/>
                <w:sz w:val="24"/>
                <w:szCs w:val="24"/>
              </w:rPr>
              <w:t>frmRegistroCita</w:t>
            </w:r>
            <w:proofErr w:type="spellEnd"/>
          </w:p>
        </w:tc>
      </w:tr>
      <w:tr w:rsidR="00AF1774" w:rsidRPr="00AF1774" w14:paraId="6A2103EA" w14:textId="77777777" w:rsidTr="33B51CAA">
        <w:tc>
          <w:tcPr>
            <w:tcW w:w="8494" w:type="dxa"/>
            <w:gridSpan w:val="2"/>
          </w:tcPr>
          <w:p w14:paraId="67759D97" w14:textId="77777777" w:rsidR="00AF1774" w:rsidRPr="00AF1774" w:rsidRDefault="00AF1774" w:rsidP="00AF1774">
            <w:pPr>
              <w:rPr>
                <w:rFonts w:ascii="Arial" w:hAnsi="Arial" w:cs="Arial"/>
                <w:sz w:val="24"/>
                <w:szCs w:val="24"/>
              </w:rPr>
            </w:pPr>
            <w:r w:rsidRPr="00AF1774">
              <w:rPr>
                <w:rFonts w:ascii="Arial" w:hAnsi="Arial" w:cs="Arial"/>
                <w:sz w:val="24"/>
                <w:szCs w:val="24"/>
              </w:rPr>
              <w:t>Descripción:</w:t>
            </w:r>
          </w:p>
          <w:p w14:paraId="262BA723" w14:textId="77777777" w:rsidR="00AF1774" w:rsidRPr="00AF1774" w:rsidRDefault="00AF1774" w:rsidP="00AF1774">
            <w:pPr>
              <w:rPr>
                <w:rFonts w:ascii="Arial" w:hAnsi="Arial" w:cs="Arial"/>
                <w:sz w:val="24"/>
                <w:szCs w:val="24"/>
              </w:rPr>
            </w:pPr>
            <w:r w:rsidRPr="00AF1774">
              <w:rPr>
                <w:rFonts w:ascii="Arial" w:hAnsi="Arial" w:cs="Arial"/>
                <w:sz w:val="24"/>
                <w:szCs w:val="24"/>
                <w:lang w:val="es-MX"/>
              </w:rPr>
              <w:t>Esta vista brindará un formulario</w:t>
            </w:r>
            <w:r w:rsidRPr="00AF1774">
              <w:rPr>
                <w:rFonts w:ascii="Arial" w:hAnsi="Arial" w:cs="Arial"/>
                <w:sz w:val="24"/>
                <w:szCs w:val="24"/>
              </w:rPr>
              <w:t xml:space="preserve"> de registro de cita</w:t>
            </w:r>
          </w:p>
          <w:p w14:paraId="73B7B829" w14:textId="77777777" w:rsidR="00AF1774" w:rsidRPr="00AF1774" w:rsidRDefault="00AF1774" w:rsidP="00AF1774">
            <w:pPr>
              <w:rPr>
                <w:rFonts w:ascii="Arial" w:hAnsi="Arial" w:cs="Arial"/>
                <w:sz w:val="24"/>
                <w:szCs w:val="24"/>
              </w:rPr>
            </w:pPr>
          </w:p>
        </w:tc>
      </w:tr>
      <w:tr w:rsidR="00AF1774" w:rsidRPr="00AF1774" w14:paraId="347387FD" w14:textId="77777777" w:rsidTr="33B51CAA">
        <w:trPr>
          <w:trHeight w:val="814"/>
        </w:trPr>
        <w:tc>
          <w:tcPr>
            <w:tcW w:w="4186" w:type="dxa"/>
          </w:tcPr>
          <w:p w14:paraId="0FA00E23" w14:textId="77777777" w:rsidR="00AF1774" w:rsidRPr="00AF1774" w:rsidRDefault="00AF1774" w:rsidP="00AF1774">
            <w:pPr>
              <w:rPr>
                <w:rFonts w:ascii="Arial" w:hAnsi="Arial" w:cs="Arial"/>
                <w:sz w:val="24"/>
                <w:szCs w:val="24"/>
              </w:rPr>
            </w:pPr>
            <w:r w:rsidRPr="00AF1774">
              <w:rPr>
                <w:rFonts w:ascii="Arial" w:hAnsi="Arial" w:cs="Arial"/>
                <w:sz w:val="24"/>
                <w:szCs w:val="24"/>
              </w:rPr>
              <w:lastRenderedPageBreak/>
              <w:t>Parámetro de entrada:</w:t>
            </w:r>
          </w:p>
          <w:p w14:paraId="0A4B1E4C" w14:textId="77777777" w:rsidR="00AF1774" w:rsidRPr="00AF1774" w:rsidRDefault="00AF1774" w:rsidP="00AF1774">
            <w:pPr>
              <w:numPr>
                <w:ilvl w:val="0"/>
                <w:numId w:val="88"/>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Tipo cita</w:t>
            </w:r>
          </w:p>
          <w:p w14:paraId="7ED60B51" w14:textId="77777777" w:rsidR="00AF1774" w:rsidRPr="00AF1774" w:rsidRDefault="00AF1774" w:rsidP="00AF1774">
            <w:pPr>
              <w:numPr>
                <w:ilvl w:val="0"/>
                <w:numId w:val="88"/>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Dia de cita</w:t>
            </w:r>
          </w:p>
          <w:p w14:paraId="747D2E17" w14:textId="77777777" w:rsidR="00AF1774" w:rsidRPr="00AF1774" w:rsidRDefault="00AF1774" w:rsidP="00AF1774">
            <w:pPr>
              <w:numPr>
                <w:ilvl w:val="0"/>
                <w:numId w:val="88"/>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Hora de cita</w:t>
            </w:r>
          </w:p>
          <w:p w14:paraId="015E1861" w14:textId="77777777" w:rsidR="00AF1774" w:rsidRPr="00AF1774" w:rsidRDefault="00AF1774" w:rsidP="00AF1774">
            <w:pPr>
              <w:jc w:val="both"/>
              <w:rPr>
                <w:rFonts w:ascii="Arial" w:eastAsia="Times New Roman" w:hAnsi="Arial" w:cs="Arial"/>
                <w:sz w:val="24"/>
                <w:szCs w:val="24"/>
                <w:lang w:eastAsia="es-PE"/>
              </w:rPr>
            </w:pPr>
          </w:p>
        </w:tc>
        <w:tc>
          <w:tcPr>
            <w:tcW w:w="4308" w:type="dxa"/>
          </w:tcPr>
          <w:p w14:paraId="11D9E3A2"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salida:</w:t>
            </w:r>
          </w:p>
          <w:p w14:paraId="6EFE7FA3" w14:textId="77777777" w:rsidR="00AF1774" w:rsidRPr="00AF1774" w:rsidRDefault="00AF1774" w:rsidP="00AF1774">
            <w:pPr>
              <w:numPr>
                <w:ilvl w:val="0"/>
                <w:numId w:val="111"/>
              </w:numPr>
              <w:jc w:val="both"/>
              <w:rPr>
                <w:rFonts w:ascii="Arial" w:eastAsia="Times New Roman" w:hAnsi="Arial" w:cs="Arial"/>
                <w:sz w:val="24"/>
                <w:szCs w:val="24"/>
                <w:lang w:eastAsia="es-PE"/>
              </w:rPr>
            </w:pPr>
            <w:proofErr w:type="spellStart"/>
            <w:r w:rsidRPr="00AF1774">
              <w:rPr>
                <w:rFonts w:ascii="Arial" w:eastAsia="Times New Roman" w:hAnsi="Arial" w:cs="Arial"/>
                <w:sz w:val="24"/>
                <w:szCs w:val="24"/>
                <w:lang w:eastAsia="es-PE"/>
              </w:rPr>
              <w:t>Validadacion</w:t>
            </w:r>
            <w:proofErr w:type="spellEnd"/>
            <w:r w:rsidRPr="00AF1774">
              <w:rPr>
                <w:rFonts w:ascii="Arial" w:eastAsia="Times New Roman" w:hAnsi="Arial" w:cs="Arial"/>
                <w:sz w:val="24"/>
                <w:szCs w:val="24"/>
                <w:lang w:eastAsia="es-PE"/>
              </w:rPr>
              <w:t xml:space="preserve"> de registro de cita</w:t>
            </w:r>
          </w:p>
        </w:tc>
      </w:tr>
      <w:tr w:rsidR="00AF1774" w:rsidRPr="00AF1774" w14:paraId="3717B6FE" w14:textId="77777777" w:rsidTr="33B51CAA">
        <w:trPr>
          <w:trHeight w:val="1264"/>
        </w:trPr>
        <w:tc>
          <w:tcPr>
            <w:tcW w:w="8494" w:type="dxa"/>
            <w:gridSpan w:val="2"/>
          </w:tcPr>
          <w:p w14:paraId="4F34C934" w14:textId="77777777" w:rsidR="00AF1774" w:rsidRPr="00AF1774" w:rsidRDefault="00AF1774" w:rsidP="00AF1774">
            <w:pPr>
              <w:rPr>
                <w:rFonts w:ascii="Arial" w:hAnsi="Arial" w:cs="Arial"/>
                <w:sz w:val="24"/>
                <w:szCs w:val="24"/>
              </w:rPr>
            </w:pPr>
            <w:r w:rsidRPr="00AF1774">
              <w:rPr>
                <w:rFonts w:ascii="Arial" w:hAnsi="Arial" w:cs="Arial"/>
                <w:noProof/>
                <w:sz w:val="24"/>
                <w:szCs w:val="24"/>
                <w:lang w:val="es-MX"/>
              </w:rPr>
              <w:drawing>
                <wp:anchor distT="0" distB="0" distL="114300" distR="114300" simplePos="0" relativeHeight="251654144" behindDoc="0" locked="0" layoutInCell="1" allowOverlap="1" wp14:anchorId="290CF3D2" wp14:editId="70F2864F">
                  <wp:simplePos x="0" y="0"/>
                  <wp:positionH relativeFrom="column">
                    <wp:posOffset>623106</wp:posOffset>
                  </wp:positionH>
                  <wp:positionV relativeFrom="paragraph">
                    <wp:posOffset>299</wp:posOffset>
                  </wp:positionV>
                  <wp:extent cx="3997960" cy="1720850"/>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Q2.9.jpeg"/>
                          <pic:cNvPicPr/>
                        </pic:nvPicPr>
                        <pic:blipFill rotWithShape="1">
                          <a:blip r:embed="rId82">
                            <a:extLst>
                              <a:ext uri="{28A0092B-C50C-407E-A947-70E740481C1C}">
                                <a14:useLocalDpi xmlns:a14="http://schemas.microsoft.com/office/drawing/2010/main" val="0"/>
                              </a:ext>
                            </a:extLst>
                          </a:blip>
                          <a:srcRect l="17273" t="5810" r="14411" b="41903"/>
                          <a:stretch/>
                        </pic:blipFill>
                        <pic:spPr bwMode="auto">
                          <a:xfrm>
                            <a:off x="0" y="0"/>
                            <a:ext cx="3997960" cy="172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3D405B8" w14:textId="77777777" w:rsidR="00AF1774" w:rsidRPr="00AF1774" w:rsidRDefault="00AF1774" w:rsidP="00AF1774">
      <w:pPr>
        <w:rPr>
          <w:rFonts w:ascii="Arial" w:hAnsi="Arial" w:cs="Arial"/>
          <w:sz w:val="24"/>
          <w:szCs w:val="24"/>
          <w:lang w:val="es-ES"/>
        </w:rPr>
      </w:pPr>
    </w:p>
    <w:p w14:paraId="17EC1659" w14:textId="77777777" w:rsidR="00AF1774" w:rsidRPr="00AF1774" w:rsidRDefault="00AF1774" w:rsidP="00AF1774">
      <w:pPr>
        <w:numPr>
          <w:ilvl w:val="0"/>
          <w:numId w:val="119"/>
        </w:numPr>
        <w:spacing w:after="0" w:line="240" w:lineRule="auto"/>
        <w:contextualSpacing/>
        <w:jc w:val="both"/>
        <w:rPr>
          <w:rFonts w:ascii="Arial" w:eastAsia="Times New Roman" w:hAnsi="Arial" w:cs="Arial"/>
          <w:sz w:val="24"/>
          <w:szCs w:val="24"/>
          <w:lang w:val="es-ES" w:eastAsia="es-PE"/>
        </w:rPr>
      </w:pPr>
      <w:r w:rsidRPr="00AF1774">
        <w:rPr>
          <w:rFonts w:ascii="Arial" w:eastAsia="Times New Roman" w:hAnsi="Arial" w:cs="Arial"/>
          <w:sz w:val="24"/>
          <w:szCs w:val="24"/>
          <w:lang w:val="es-ES" w:eastAsia="es-PE"/>
        </w:rPr>
        <w:t>Interfaz de lista de citas registradas</w:t>
      </w:r>
    </w:p>
    <w:p w14:paraId="57221824" w14:textId="77777777" w:rsidR="00AF1774" w:rsidRPr="00AF1774" w:rsidRDefault="00AF1774" w:rsidP="00AF1774">
      <w:pPr>
        <w:spacing w:after="0" w:line="240" w:lineRule="auto"/>
        <w:ind w:left="720"/>
        <w:contextualSpacing/>
        <w:jc w:val="both"/>
        <w:rPr>
          <w:rFonts w:ascii="Arial" w:eastAsia="Times New Roman" w:hAnsi="Arial" w:cs="Arial"/>
          <w:sz w:val="24"/>
          <w:szCs w:val="24"/>
          <w:lang w:val="es-ES" w:eastAsia="es-PE"/>
        </w:rPr>
      </w:pPr>
    </w:p>
    <w:tbl>
      <w:tblPr>
        <w:tblStyle w:val="Tablaconcuadrcula3"/>
        <w:tblW w:w="0" w:type="auto"/>
        <w:tblLook w:val="04A0" w:firstRow="1" w:lastRow="0" w:firstColumn="1" w:lastColumn="0" w:noHBand="0" w:noVBand="1"/>
      </w:tblPr>
      <w:tblGrid>
        <w:gridCol w:w="4186"/>
        <w:gridCol w:w="4308"/>
      </w:tblGrid>
      <w:tr w:rsidR="00AF1774" w:rsidRPr="00AF1774" w14:paraId="25B7AD91" w14:textId="77777777" w:rsidTr="33B51CAA">
        <w:tc>
          <w:tcPr>
            <w:tcW w:w="8494" w:type="dxa"/>
            <w:gridSpan w:val="2"/>
          </w:tcPr>
          <w:p w14:paraId="520505AD" w14:textId="77777777" w:rsidR="00AF1774" w:rsidRPr="00AF1774" w:rsidRDefault="00AF1774" w:rsidP="00AF1774">
            <w:pPr>
              <w:rPr>
                <w:rFonts w:ascii="Arial" w:hAnsi="Arial" w:cs="Arial"/>
                <w:sz w:val="24"/>
                <w:szCs w:val="24"/>
              </w:rPr>
            </w:pPr>
            <w:r w:rsidRPr="00AF1774">
              <w:rPr>
                <w:rFonts w:ascii="Arial" w:hAnsi="Arial" w:cs="Arial"/>
                <w:sz w:val="24"/>
                <w:szCs w:val="24"/>
              </w:rPr>
              <w:t xml:space="preserve">Nombre: </w:t>
            </w:r>
            <w:proofErr w:type="spellStart"/>
            <w:r w:rsidRPr="00AF1774">
              <w:rPr>
                <w:rFonts w:ascii="Arial" w:hAnsi="Arial" w:cs="Arial"/>
                <w:sz w:val="24"/>
                <w:szCs w:val="24"/>
              </w:rPr>
              <w:t>frmListaCitaRegistrada</w:t>
            </w:r>
            <w:proofErr w:type="spellEnd"/>
          </w:p>
        </w:tc>
      </w:tr>
      <w:tr w:rsidR="00AF1774" w:rsidRPr="00AF1774" w14:paraId="26B49D22" w14:textId="77777777" w:rsidTr="33B51CAA">
        <w:tc>
          <w:tcPr>
            <w:tcW w:w="8494" w:type="dxa"/>
            <w:gridSpan w:val="2"/>
          </w:tcPr>
          <w:p w14:paraId="128A66D9" w14:textId="77777777" w:rsidR="00AF1774" w:rsidRPr="00AF1774" w:rsidRDefault="00AF1774" w:rsidP="00AF1774">
            <w:pPr>
              <w:rPr>
                <w:rFonts w:ascii="Arial" w:hAnsi="Arial" w:cs="Arial"/>
                <w:sz w:val="24"/>
                <w:szCs w:val="24"/>
              </w:rPr>
            </w:pPr>
            <w:r w:rsidRPr="00AF1774">
              <w:rPr>
                <w:rFonts w:ascii="Arial" w:hAnsi="Arial" w:cs="Arial"/>
                <w:sz w:val="24"/>
                <w:szCs w:val="24"/>
              </w:rPr>
              <w:t>Descripción:</w:t>
            </w:r>
          </w:p>
          <w:p w14:paraId="62985E22" w14:textId="77777777" w:rsidR="00AF1774" w:rsidRPr="00AF1774" w:rsidRDefault="00AF1774" w:rsidP="00AF1774">
            <w:pPr>
              <w:rPr>
                <w:rFonts w:ascii="Arial" w:hAnsi="Arial" w:cs="Arial"/>
                <w:sz w:val="24"/>
                <w:szCs w:val="24"/>
                <w:lang w:val="es-MX"/>
              </w:rPr>
            </w:pPr>
            <w:r w:rsidRPr="00AF1774">
              <w:rPr>
                <w:rFonts w:ascii="Arial" w:hAnsi="Arial" w:cs="Arial"/>
                <w:sz w:val="24"/>
                <w:szCs w:val="24"/>
                <w:lang w:val="es-MX"/>
              </w:rPr>
              <w:t>Esta vista brindará todas las citas en las cuales se ha registrado el alumno.</w:t>
            </w:r>
          </w:p>
          <w:p w14:paraId="0A602D40" w14:textId="77777777" w:rsidR="00AF1774" w:rsidRPr="00AF1774" w:rsidRDefault="00AF1774" w:rsidP="00AF1774">
            <w:pPr>
              <w:rPr>
                <w:rFonts w:ascii="Arial" w:hAnsi="Arial" w:cs="Arial"/>
                <w:sz w:val="24"/>
                <w:szCs w:val="24"/>
              </w:rPr>
            </w:pPr>
          </w:p>
        </w:tc>
      </w:tr>
      <w:tr w:rsidR="00AF1774" w:rsidRPr="00AF1774" w14:paraId="68626A31" w14:textId="77777777" w:rsidTr="33B51CAA">
        <w:trPr>
          <w:trHeight w:val="814"/>
        </w:trPr>
        <w:tc>
          <w:tcPr>
            <w:tcW w:w="4186" w:type="dxa"/>
          </w:tcPr>
          <w:p w14:paraId="79FCF39F"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entrada:</w:t>
            </w:r>
          </w:p>
          <w:p w14:paraId="781B0588" w14:textId="77777777" w:rsidR="00AF1774" w:rsidRPr="00AF1774" w:rsidRDefault="00AF1774" w:rsidP="00AF1774">
            <w:pPr>
              <w:jc w:val="both"/>
              <w:rPr>
                <w:rFonts w:ascii="Arial" w:eastAsia="Times New Roman" w:hAnsi="Arial" w:cs="Arial"/>
                <w:sz w:val="24"/>
                <w:szCs w:val="24"/>
                <w:lang w:eastAsia="es-PE"/>
              </w:rPr>
            </w:pPr>
          </w:p>
        </w:tc>
        <w:tc>
          <w:tcPr>
            <w:tcW w:w="4308" w:type="dxa"/>
          </w:tcPr>
          <w:p w14:paraId="3FB02C77"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salida:</w:t>
            </w:r>
          </w:p>
          <w:p w14:paraId="64A6A705" w14:textId="77777777" w:rsidR="00AF1774" w:rsidRPr="00AF1774" w:rsidRDefault="00AF1774" w:rsidP="00AF1774">
            <w:pPr>
              <w:jc w:val="both"/>
              <w:rPr>
                <w:rFonts w:ascii="Arial" w:eastAsia="Times New Roman" w:hAnsi="Arial" w:cs="Arial"/>
                <w:sz w:val="24"/>
                <w:szCs w:val="24"/>
                <w:lang w:eastAsia="es-PE"/>
              </w:rPr>
            </w:pPr>
          </w:p>
        </w:tc>
      </w:tr>
      <w:tr w:rsidR="00AF1774" w:rsidRPr="00AF1774" w14:paraId="28D1B801" w14:textId="77777777" w:rsidTr="33B51CAA">
        <w:trPr>
          <w:trHeight w:val="1264"/>
        </w:trPr>
        <w:tc>
          <w:tcPr>
            <w:tcW w:w="8494" w:type="dxa"/>
            <w:gridSpan w:val="2"/>
          </w:tcPr>
          <w:p w14:paraId="2290D1EA" w14:textId="77777777" w:rsidR="00AF1774" w:rsidRPr="00AF1774" w:rsidRDefault="00AF1774" w:rsidP="00AF1774">
            <w:pPr>
              <w:rPr>
                <w:rFonts w:ascii="Arial" w:hAnsi="Arial" w:cs="Arial"/>
                <w:sz w:val="24"/>
                <w:szCs w:val="24"/>
              </w:rPr>
            </w:pPr>
            <w:r w:rsidRPr="00AF1774">
              <w:rPr>
                <w:rFonts w:ascii="Arial" w:hAnsi="Arial" w:cs="Arial"/>
                <w:noProof/>
                <w:sz w:val="24"/>
                <w:szCs w:val="24"/>
                <w:lang w:val="es-MX"/>
              </w:rPr>
              <w:drawing>
                <wp:anchor distT="0" distB="0" distL="114300" distR="114300" simplePos="0" relativeHeight="251656192" behindDoc="0" locked="0" layoutInCell="1" allowOverlap="1" wp14:anchorId="23177D26" wp14:editId="5728E103">
                  <wp:simplePos x="0" y="0"/>
                  <wp:positionH relativeFrom="margin">
                    <wp:posOffset>300376</wp:posOffset>
                  </wp:positionH>
                  <wp:positionV relativeFrom="paragraph">
                    <wp:posOffset>102229</wp:posOffset>
                  </wp:positionV>
                  <wp:extent cx="4640580" cy="2492375"/>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4512"/>
                          <a:stretch/>
                        </pic:blipFill>
                        <pic:spPr bwMode="auto">
                          <a:xfrm>
                            <a:off x="0" y="0"/>
                            <a:ext cx="4640580" cy="2492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08CC878" w14:textId="77777777" w:rsidR="00AF1774" w:rsidRPr="00AF1774" w:rsidRDefault="00AF1774" w:rsidP="00AF1774">
      <w:pPr>
        <w:rPr>
          <w:rFonts w:ascii="Arial" w:hAnsi="Arial" w:cs="Arial"/>
          <w:sz w:val="24"/>
          <w:szCs w:val="24"/>
          <w:lang w:val="es-ES"/>
        </w:rPr>
      </w:pPr>
    </w:p>
    <w:p w14:paraId="03F36FBA" w14:textId="77777777" w:rsidR="00AF1774" w:rsidRPr="00AF1774" w:rsidRDefault="00AF1774" w:rsidP="00AF1774">
      <w:pPr>
        <w:rPr>
          <w:rFonts w:ascii="Arial" w:hAnsi="Arial" w:cs="Arial"/>
          <w:sz w:val="24"/>
          <w:szCs w:val="24"/>
          <w:lang w:val="es-ES"/>
        </w:rPr>
      </w:pPr>
    </w:p>
    <w:p w14:paraId="2D11D4AA" w14:textId="77777777" w:rsidR="00AF1774" w:rsidRPr="00AF1774" w:rsidRDefault="00AF1774" w:rsidP="00AF1774">
      <w:pPr>
        <w:numPr>
          <w:ilvl w:val="0"/>
          <w:numId w:val="105"/>
        </w:numPr>
        <w:spacing w:after="0" w:line="240" w:lineRule="auto"/>
        <w:contextualSpacing/>
        <w:jc w:val="both"/>
        <w:rPr>
          <w:rFonts w:ascii="Arial" w:eastAsia="Times New Roman" w:hAnsi="Arial" w:cs="Arial"/>
          <w:sz w:val="24"/>
          <w:szCs w:val="24"/>
          <w:lang w:val="es-ES" w:eastAsia="es-PE"/>
        </w:rPr>
      </w:pPr>
      <w:r w:rsidRPr="00AF1774">
        <w:rPr>
          <w:rFonts w:ascii="Arial" w:eastAsia="Times New Roman" w:hAnsi="Arial" w:cs="Arial"/>
          <w:sz w:val="24"/>
          <w:szCs w:val="24"/>
          <w:lang w:val="es-ES" w:eastAsia="es-PE"/>
        </w:rPr>
        <w:t>Interfaz de obtención de información del alumno registrado</w:t>
      </w:r>
    </w:p>
    <w:p w14:paraId="20184A09" w14:textId="77777777" w:rsidR="00AF1774" w:rsidRPr="00AF1774" w:rsidRDefault="00AF1774" w:rsidP="00AF1774">
      <w:pPr>
        <w:spacing w:after="0" w:line="240" w:lineRule="auto"/>
        <w:ind w:left="720"/>
        <w:contextualSpacing/>
        <w:jc w:val="both"/>
        <w:rPr>
          <w:rFonts w:ascii="Arial" w:eastAsia="Times New Roman" w:hAnsi="Arial" w:cs="Arial"/>
          <w:sz w:val="24"/>
          <w:szCs w:val="24"/>
          <w:lang w:val="es-ES" w:eastAsia="es-PE"/>
        </w:rPr>
      </w:pPr>
    </w:p>
    <w:tbl>
      <w:tblPr>
        <w:tblStyle w:val="Tablaconcuadrcula3"/>
        <w:tblW w:w="0" w:type="auto"/>
        <w:tblLook w:val="04A0" w:firstRow="1" w:lastRow="0" w:firstColumn="1" w:lastColumn="0" w:noHBand="0" w:noVBand="1"/>
      </w:tblPr>
      <w:tblGrid>
        <w:gridCol w:w="4186"/>
        <w:gridCol w:w="4308"/>
      </w:tblGrid>
      <w:tr w:rsidR="00AF1774" w:rsidRPr="00AF1774" w14:paraId="61FB6ACA" w14:textId="77777777" w:rsidTr="33B51CAA">
        <w:tc>
          <w:tcPr>
            <w:tcW w:w="8494" w:type="dxa"/>
            <w:gridSpan w:val="2"/>
          </w:tcPr>
          <w:p w14:paraId="5EDD11A9" w14:textId="77777777" w:rsidR="00AF1774" w:rsidRPr="00AF1774" w:rsidRDefault="00AF1774" w:rsidP="00AF1774">
            <w:pPr>
              <w:rPr>
                <w:rFonts w:ascii="Arial" w:hAnsi="Arial" w:cs="Arial"/>
                <w:sz w:val="24"/>
                <w:szCs w:val="24"/>
              </w:rPr>
            </w:pPr>
            <w:r w:rsidRPr="00AF1774">
              <w:rPr>
                <w:rFonts w:ascii="Arial" w:hAnsi="Arial" w:cs="Arial"/>
                <w:sz w:val="24"/>
                <w:szCs w:val="24"/>
              </w:rPr>
              <w:t xml:space="preserve">Nombre: </w:t>
            </w:r>
            <w:proofErr w:type="spellStart"/>
            <w:r w:rsidRPr="00AF1774">
              <w:rPr>
                <w:rFonts w:ascii="Arial" w:hAnsi="Arial" w:cs="Arial"/>
                <w:sz w:val="24"/>
                <w:szCs w:val="24"/>
              </w:rPr>
              <w:t>frmInformacionAlumno</w:t>
            </w:r>
            <w:proofErr w:type="spellEnd"/>
          </w:p>
        </w:tc>
      </w:tr>
      <w:tr w:rsidR="00AF1774" w:rsidRPr="00AF1774" w14:paraId="7E310A3A" w14:textId="77777777" w:rsidTr="33B51CAA">
        <w:tc>
          <w:tcPr>
            <w:tcW w:w="8494" w:type="dxa"/>
            <w:gridSpan w:val="2"/>
          </w:tcPr>
          <w:p w14:paraId="053CC4E4" w14:textId="77777777" w:rsidR="00AF1774" w:rsidRPr="00AF1774" w:rsidRDefault="00AF1774" w:rsidP="00AF1774">
            <w:pPr>
              <w:rPr>
                <w:rFonts w:ascii="Arial" w:hAnsi="Arial" w:cs="Arial"/>
                <w:sz w:val="24"/>
                <w:szCs w:val="24"/>
              </w:rPr>
            </w:pPr>
            <w:r w:rsidRPr="00AF1774">
              <w:rPr>
                <w:rFonts w:ascii="Arial" w:hAnsi="Arial" w:cs="Arial"/>
                <w:sz w:val="24"/>
                <w:szCs w:val="24"/>
              </w:rPr>
              <w:t>Descripción:</w:t>
            </w:r>
          </w:p>
          <w:p w14:paraId="075A1BD3" w14:textId="77777777" w:rsidR="00AF1774" w:rsidRPr="00AF1774" w:rsidRDefault="00AF1774" w:rsidP="00AF1774">
            <w:pPr>
              <w:rPr>
                <w:rFonts w:ascii="Arial" w:hAnsi="Arial" w:cs="Arial"/>
                <w:sz w:val="24"/>
                <w:szCs w:val="24"/>
                <w:lang w:val="es-MX"/>
              </w:rPr>
            </w:pPr>
            <w:r w:rsidRPr="00AF1774">
              <w:rPr>
                <w:rFonts w:ascii="Arial" w:hAnsi="Arial" w:cs="Arial"/>
                <w:sz w:val="24"/>
                <w:szCs w:val="24"/>
                <w:lang w:val="es-MX"/>
              </w:rPr>
              <w:t>Esta vista brindará la información registrada del alumno e información adicional como, nivel y créditos.</w:t>
            </w:r>
          </w:p>
          <w:p w14:paraId="26EA1B96" w14:textId="77777777" w:rsidR="00AF1774" w:rsidRPr="00AF1774" w:rsidRDefault="00AF1774" w:rsidP="00AF1774">
            <w:pPr>
              <w:rPr>
                <w:rFonts w:ascii="Arial" w:hAnsi="Arial" w:cs="Arial"/>
                <w:sz w:val="24"/>
                <w:szCs w:val="24"/>
              </w:rPr>
            </w:pPr>
          </w:p>
        </w:tc>
      </w:tr>
      <w:tr w:rsidR="00AF1774" w:rsidRPr="00AF1774" w14:paraId="250CD951" w14:textId="77777777" w:rsidTr="33B51CAA">
        <w:trPr>
          <w:trHeight w:val="814"/>
        </w:trPr>
        <w:tc>
          <w:tcPr>
            <w:tcW w:w="4186" w:type="dxa"/>
          </w:tcPr>
          <w:p w14:paraId="3A6250E0"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entrada:</w:t>
            </w:r>
          </w:p>
          <w:p w14:paraId="68C57A50" w14:textId="77777777" w:rsidR="00AF1774" w:rsidRPr="00AF1774" w:rsidRDefault="00AF1774" w:rsidP="00AF1774">
            <w:pPr>
              <w:jc w:val="both"/>
              <w:rPr>
                <w:rFonts w:ascii="Arial" w:eastAsia="Times New Roman" w:hAnsi="Arial" w:cs="Arial"/>
                <w:sz w:val="24"/>
                <w:szCs w:val="24"/>
                <w:lang w:eastAsia="es-PE"/>
              </w:rPr>
            </w:pPr>
          </w:p>
        </w:tc>
        <w:tc>
          <w:tcPr>
            <w:tcW w:w="4308" w:type="dxa"/>
          </w:tcPr>
          <w:p w14:paraId="7AF24033"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salida:</w:t>
            </w:r>
          </w:p>
          <w:p w14:paraId="3A95EF5F" w14:textId="77777777" w:rsidR="00AF1774" w:rsidRPr="00AF1774" w:rsidRDefault="00AF1774" w:rsidP="00AF1774">
            <w:pPr>
              <w:jc w:val="both"/>
              <w:rPr>
                <w:rFonts w:ascii="Arial" w:eastAsia="Times New Roman" w:hAnsi="Arial" w:cs="Arial"/>
                <w:sz w:val="24"/>
                <w:szCs w:val="24"/>
                <w:lang w:eastAsia="es-PE"/>
              </w:rPr>
            </w:pPr>
          </w:p>
        </w:tc>
      </w:tr>
      <w:tr w:rsidR="00AF1774" w:rsidRPr="00AF1774" w14:paraId="2288B1F0" w14:textId="77777777" w:rsidTr="33B51CAA">
        <w:trPr>
          <w:trHeight w:val="1264"/>
        </w:trPr>
        <w:tc>
          <w:tcPr>
            <w:tcW w:w="8494" w:type="dxa"/>
            <w:gridSpan w:val="2"/>
          </w:tcPr>
          <w:p w14:paraId="78F9CF0A" w14:textId="77777777" w:rsidR="00AF1774" w:rsidRPr="00AF1774" w:rsidRDefault="00AF1774" w:rsidP="00AF1774">
            <w:pPr>
              <w:rPr>
                <w:rFonts w:ascii="Arial" w:hAnsi="Arial" w:cs="Arial"/>
                <w:sz w:val="24"/>
                <w:szCs w:val="24"/>
              </w:rPr>
            </w:pPr>
            <w:r w:rsidRPr="00AF1774">
              <w:rPr>
                <w:rFonts w:ascii="Arial" w:hAnsi="Arial" w:cs="Arial"/>
                <w:noProof/>
                <w:sz w:val="24"/>
                <w:szCs w:val="24"/>
                <w:lang w:val="es-MX"/>
              </w:rPr>
              <w:lastRenderedPageBreak/>
              <w:drawing>
                <wp:anchor distT="0" distB="0" distL="114300" distR="114300" simplePos="0" relativeHeight="251658240" behindDoc="0" locked="0" layoutInCell="1" allowOverlap="1" wp14:anchorId="564D117F" wp14:editId="65A51412">
                  <wp:simplePos x="0" y="0"/>
                  <wp:positionH relativeFrom="margin">
                    <wp:posOffset>837645</wp:posOffset>
                  </wp:positionH>
                  <wp:positionV relativeFrom="paragraph">
                    <wp:posOffset>89402</wp:posOffset>
                  </wp:positionV>
                  <wp:extent cx="3512820" cy="1880870"/>
                  <wp:effectExtent l="0" t="0" r="0" b="508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4833"/>
                          <a:stretch/>
                        </pic:blipFill>
                        <pic:spPr bwMode="auto">
                          <a:xfrm>
                            <a:off x="0" y="0"/>
                            <a:ext cx="3512820" cy="1880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711F0F0A" w14:textId="77777777" w:rsidR="00AF1774" w:rsidRPr="00AF1774" w:rsidRDefault="00AF1774" w:rsidP="00AF1774">
      <w:pPr>
        <w:rPr>
          <w:rFonts w:ascii="Arial" w:hAnsi="Arial" w:cs="Arial"/>
          <w:sz w:val="24"/>
          <w:szCs w:val="24"/>
          <w:lang w:val="es-ES"/>
        </w:rPr>
      </w:pPr>
    </w:p>
    <w:p w14:paraId="4F90DE14" w14:textId="77777777" w:rsidR="00AF1774" w:rsidRPr="00AF1774" w:rsidRDefault="00AF1774" w:rsidP="00AF1774">
      <w:pPr>
        <w:numPr>
          <w:ilvl w:val="0"/>
          <w:numId w:val="106"/>
        </w:numPr>
        <w:spacing w:after="0" w:line="240" w:lineRule="auto"/>
        <w:contextualSpacing/>
        <w:jc w:val="both"/>
        <w:rPr>
          <w:rFonts w:ascii="Arial" w:eastAsia="Times New Roman" w:hAnsi="Arial" w:cs="Arial"/>
          <w:sz w:val="24"/>
          <w:szCs w:val="24"/>
          <w:lang w:val="es-ES" w:eastAsia="es-PE"/>
        </w:rPr>
      </w:pPr>
      <w:r w:rsidRPr="00AF1774">
        <w:rPr>
          <w:rFonts w:ascii="Arial" w:eastAsia="Times New Roman" w:hAnsi="Arial" w:cs="Arial"/>
          <w:sz w:val="24"/>
          <w:szCs w:val="24"/>
          <w:lang w:val="es-ES" w:eastAsia="es-PE"/>
        </w:rPr>
        <w:t>Interfaz de actualización de información del alumno</w:t>
      </w:r>
    </w:p>
    <w:p w14:paraId="03A49164" w14:textId="77777777" w:rsidR="00AF1774" w:rsidRPr="00AF1774" w:rsidRDefault="00AF1774" w:rsidP="00AF1774">
      <w:pPr>
        <w:spacing w:after="0" w:line="240" w:lineRule="auto"/>
        <w:ind w:left="720"/>
        <w:contextualSpacing/>
        <w:jc w:val="both"/>
        <w:rPr>
          <w:rFonts w:ascii="Arial" w:eastAsia="Times New Roman" w:hAnsi="Arial" w:cs="Arial"/>
          <w:sz w:val="24"/>
          <w:szCs w:val="24"/>
          <w:lang w:val="es-ES" w:eastAsia="es-PE"/>
        </w:rPr>
      </w:pPr>
    </w:p>
    <w:tbl>
      <w:tblPr>
        <w:tblStyle w:val="Tablaconcuadrcula3"/>
        <w:tblW w:w="0" w:type="auto"/>
        <w:tblLook w:val="04A0" w:firstRow="1" w:lastRow="0" w:firstColumn="1" w:lastColumn="0" w:noHBand="0" w:noVBand="1"/>
      </w:tblPr>
      <w:tblGrid>
        <w:gridCol w:w="4186"/>
        <w:gridCol w:w="4308"/>
      </w:tblGrid>
      <w:tr w:rsidR="00AF1774" w:rsidRPr="00AF1774" w14:paraId="1B153566" w14:textId="77777777" w:rsidTr="33B51CAA">
        <w:tc>
          <w:tcPr>
            <w:tcW w:w="8494" w:type="dxa"/>
            <w:gridSpan w:val="2"/>
          </w:tcPr>
          <w:p w14:paraId="5B6A60EC" w14:textId="77777777" w:rsidR="00AF1774" w:rsidRPr="00AF1774" w:rsidRDefault="00AF1774" w:rsidP="00AF1774">
            <w:pPr>
              <w:rPr>
                <w:rFonts w:ascii="Arial" w:hAnsi="Arial" w:cs="Arial"/>
                <w:sz w:val="24"/>
                <w:szCs w:val="24"/>
              </w:rPr>
            </w:pPr>
            <w:r w:rsidRPr="00AF1774">
              <w:rPr>
                <w:rFonts w:ascii="Arial" w:hAnsi="Arial" w:cs="Arial"/>
                <w:sz w:val="24"/>
                <w:szCs w:val="24"/>
              </w:rPr>
              <w:t xml:space="preserve">Nombre: </w:t>
            </w:r>
            <w:proofErr w:type="spellStart"/>
            <w:r w:rsidRPr="00AF1774">
              <w:rPr>
                <w:rFonts w:ascii="Arial" w:hAnsi="Arial" w:cs="Arial"/>
                <w:sz w:val="24"/>
                <w:szCs w:val="24"/>
              </w:rPr>
              <w:t>frmActualizacionInformacionAlumno</w:t>
            </w:r>
            <w:proofErr w:type="spellEnd"/>
          </w:p>
        </w:tc>
      </w:tr>
      <w:tr w:rsidR="00AF1774" w:rsidRPr="00AF1774" w14:paraId="0AF78793" w14:textId="77777777" w:rsidTr="33B51CAA">
        <w:tc>
          <w:tcPr>
            <w:tcW w:w="8494" w:type="dxa"/>
            <w:gridSpan w:val="2"/>
          </w:tcPr>
          <w:p w14:paraId="17AE409B" w14:textId="77777777" w:rsidR="00AF1774" w:rsidRPr="00AF1774" w:rsidRDefault="00AF1774" w:rsidP="00AF1774">
            <w:pPr>
              <w:rPr>
                <w:rFonts w:ascii="Arial" w:hAnsi="Arial" w:cs="Arial"/>
                <w:sz w:val="24"/>
                <w:szCs w:val="24"/>
              </w:rPr>
            </w:pPr>
            <w:r w:rsidRPr="00AF1774">
              <w:rPr>
                <w:rFonts w:ascii="Arial" w:hAnsi="Arial" w:cs="Arial"/>
                <w:sz w:val="24"/>
                <w:szCs w:val="24"/>
              </w:rPr>
              <w:t>Descripción:</w:t>
            </w:r>
          </w:p>
          <w:p w14:paraId="12F136C7" w14:textId="77777777" w:rsidR="00AF1774" w:rsidRPr="00AF1774" w:rsidRDefault="00AF1774" w:rsidP="00AF1774">
            <w:pPr>
              <w:rPr>
                <w:rFonts w:ascii="Arial" w:hAnsi="Arial" w:cs="Arial"/>
                <w:sz w:val="24"/>
                <w:szCs w:val="24"/>
                <w:lang w:val="es-MX"/>
              </w:rPr>
            </w:pPr>
            <w:r w:rsidRPr="00AF1774">
              <w:rPr>
                <w:rFonts w:ascii="Arial" w:hAnsi="Arial" w:cs="Arial"/>
                <w:sz w:val="24"/>
                <w:szCs w:val="24"/>
                <w:lang w:val="es-MX"/>
              </w:rPr>
              <w:t>Esta vista brindará la información registrada del alumno la cual podrá ser editada por el propietario, para cambiarla pedirá la confirmación de la contraseña.</w:t>
            </w:r>
          </w:p>
          <w:p w14:paraId="4ACF3A2C" w14:textId="77777777" w:rsidR="00AF1774" w:rsidRPr="00AF1774" w:rsidRDefault="00AF1774" w:rsidP="00AF1774">
            <w:pPr>
              <w:rPr>
                <w:rFonts w:ascii="Arial" w:hAnsi="Arial" w:cs="Arial"/>
                <w:sz w:val="24"/>
                <w:szCs w:val="24"/>
              </w:rPr>
            </w:pPr>
          </w:p>
        </w:tc>
      </w:tr>
      <w:tr w:rsidR="00AF1774" w:rsidRPr="00AF1774" w14:paraId="19B304AB" w14:textId="77777777" w:rsidTr="33B51CAA">
        <w:trPr>
          <w:trHeight w:val="814"/>
        </w:trPr>
        <w:tc>
          <w:tcPr>
            <w:tcW w:w="4186" w:type="dxa"/>
          </w:tcPr>
          <w:p w14:paraId="5518C0DB"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entrada:</w:t>
            </w:r>
          </w:p>
          <w:p w14:paraId="31AB8313" w14:textId="77777777" w:rsidR="00AF1774" w:rsidRPr="00AF1774" w:rsidRDefault="00AF1774" w:rsidP="00AF1774">
            <w:pPr>
              <w:numPr>
                <w:ilvl w:val="0"/>
                <w:numId w:val="88"/>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Modificar información</w:t>
            </w:r>
          </w:p>
        </w:tc>
        <w:tc>
          <w:tcPr>
            <w:tcW w:w="4308" w:type="dxa"/>
          </w:tcPr>
          <w:p w14:paraId="1BD050DD"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salida:</w:t>
            </w:r>
          </w:p>
          <w:p w14:paraId="21BAE369" w14:textId="77777777" w:rsidR="00AF1774" w:rsidRPr="00AF1774" w:rsidRDefault="00AF1774" w:rsidP="00AF1774">
            <w:pPr>
              <w:numPr>
                <w:ilvl w:val="0"/>
                <w:numId w:val="88"/>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Validación de cambios</w:t>
            </w:r>
          </w:p>
        </w:tc>
      </w:tr>
      <w:tr w:rsidR="00AF1774" w:rsidRPr="00AF1774" w14:paraId="7F7BE0DE" w14:textId="77777777" w:rsidTr="33B51CAA">
        <w:trPr>
          <w:trHeight w:val="1264"/>
        </w:trPr>
        <w:tc>
          <w:tcPr>
            <w:tcW w:w="8494" w:type="dxa"/>
            <w:gridSpan w:val="2"/>
          </w:tcPr>
          <w:p w14:paraId="03C6DF94" w14:textId="77777777" w:rsidR="00AF1774" w:rsidRPr="00AF1774" w:rsidRDefault="00AF1774" w:rsidP="00AF1774">
            <w:pPr>
              <w:rPr>
                <w:rFonts w:ascii="Arial" w:hAnsi="Arial" w:cs="Arial"/>
                <w:sz w:val="24"/>
                <w:szCs w:val="24"/>
              </w:rPr>
            </w:pPr>
            <w:r w:rsidRPr="00AF1774">
              <w:rPr>
                <w:rFonts w:ascii="Arial" w:hAnsi="Arial" w:cs="Arial"/>
                <w:noProof/>
                <w:sz w:val="24"/>
                <w:szCs w:val="24"/>
                <w:lang w:val="es-MX"/>
              </w:rPr>
              <w:drawing>
                <wp:anchor distT="0" distB="0" distL="114300" distR="114300" simplePos="0" relativeHeight="251660288" behindDoc="0" locked="0" layoutInCell="1" allowOverlap="1" wp14:anchorId="08FFD5B4" wp14:editId="59B601BA">
                  <wp:simplePos x="0" y="0"/>
                  <wp:positionH relativeFrom="column">
                    <wp:posOffset>576681</wp:posOffset>
                  </wp:positionH>
                  <wp:positionV relativeFrom="paragraph">
                    <wp:posOffset>99689</wp:posOffset>
                  </wp:positionV>
                  <wp:extent cx="4015105" cy="2178050"/>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544"/>
                          <a:stretch/>
                        </pic:blipFill>
                        <pic:spPr bwMode="auto">
                          <a:xfrm>
                            <a:off x="0" y="0"/>
                            <a:ext cx="4015105" cy="2178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E6E9604" w14:textId="77777777" w:rsidR="00AF1774" w:rsidRPr="00AF1774" w:rsidRDefault="00AF1774" w:rsidP="00AF1774">
      <w:pPr>
        <w:rPr>
          <w:rFonts w:ascii="Arial" w:hAnsi="Arial" w:cs="Arial"/>
          <w:sz w:val="24"/>
          <w:szCs w:val="24"/>
          <w:lang w:val="es-ES"/>
        </w:rPr>
      </w:pPr>
    </w:p>
    <w:p w14:paraId="037DEA8D" w14:textId="77777777" w:rsidR="00AF1774" w:rsidRPr="00AF1774" w:rsidRDefault="00AF1774" w:rsidP="00AF1774">
      <w:pPr>
        <w:rPr>
          <w:rFonts w:ascii="Arial" w:hAnsi="Arial" w:cs="Arial"/>
          <w:sz w:val="24"/>
          <w:szCs w:val="24"/>
          <w:lang w:val="es-ES"/>
        </w:rPr>
      </w:pPr>
    </w:p>
    <w:p w14:paraId="109BE78F" w14:textId="77777777" w:rsidR="00AF1774" w:rsidRPr="00AF1774" w:rsidRDefault="00AF1774" w:rsidP="00AF1774">
      <w:pPr>
        <w:numPr>
          <w:ilvl w:val="0"/>
          <w:numId w:val="107"/>
        </w:numPr>
        <w:spacing w:after="0" w:line="240" w:lineRule="auto"/>
        <w:contextualSpacing/>
        <w:jc w:val="both"/>
        <w:rPr>
          <w:rFonts w:ascii="Arial" w:eastAsia="Times New Roman" w:hAnsi="Arial" w:cs="Arial"/>
          <w:sz w:val="24"/>
          <w:szCs w:val="24"/>
          <w:lang w:val="es-ES" w:eastAsia="es-PE"/>
        </w:rPr>
      </w:pPr>
      <w:r w:rsidRPr="00AF1774">
        <w:rPr>
          <w:rFonts w:ascii="Arial" w:eastAsia="Times New Roman" w:hAnsi="Arial" w:cs="Arial"/>
          <w:sz w:val="24"/>
          <w:szCs w:val="24"/>
          <w:lang w:val="es-ES" w:eastAsia="es-PE"/>
        </w:rPr>
        <w:t>Interfaz de cierre de sesión</w:t>
      </w:r>
    </w:p>
    <w:p w14:paraId="480F259A" w14:textId="77777777" w:rsidR="00AF1774" w:rsidRPr="00AF1774" w:rsidRDefault="00AF1774" w:rsidP="00AF1774">
      <w:pPr>
        <w:spacing w:after="0" w:line="240" w:lineRule="auto"/>
        <w:ind w:left="720"/>
        <w:contextualSpacing/>
        <w:jc w:val="both"/>
        <w:rPr>
          <w:rFonts w:ascii="Arial" w:eastAsia="Times New Roman" w:hAnsi="Arial" w:cs="Arial"/>
          <w:sz w:val="24"/>
          <w:szCs w:val="24"/>
          <w:lang w:val="es-ES" w:eastAsia="es-PE"/>
        </w:rPr>
      </w:pPr>
    </w:p>
    <w:tbl>
      <w:tblPr>
        <w:tblStyle w:val="Tablaconcuadrcula3"/>
        <w:tblW w:w="0" w:type="auto"/>
        <w:tblLook w:val="04A0" w:firstRow="1" w:lastRow="0" w:firstColumn="1" w:lastColumn="0" w:noHBand="0" w:noVBand="1"/>
      </w:tblPr>
      <w:tblGrid>
        <w:gridCol w:w="4186"/>
        <w:gridCol w:w="4308"/>
      </w:tblGrid>
      <w:tr w:rsidR="00AF1774" w:rsidRPr="00AF1774" w14:paraId="288FC2B8" w14:textId="77777777" w:rsidTr="33B51CAA">
        <w:tc>
          <w:tcPr>
            <w:tcW w:w="8494" w:type="dxa"/>
            <w:gridSpan w:val="2"/>
          </w:tcPr>
          <w:p w14:paraId="082257D2" w14:textId="77777777" w:rsidR="00AF1774" w:rsidRPr="00AF1774" w:rsidRDefault="00AF1774" w:rsidP="00AF1774">
            <w:pPr>
              <w:rPr>
                <w:rFonts w:ascii="Arial" w:hAnsi="Arial" w:cs="Arial"/>
                <w:sz w:val="24"/>
                <w:szCs w:val="24"/>
              </w:rPr>
            </w:pPr>
            <w:r w:rsidRPr="00AF1774">
              <w:rPr>
                <w:rFonts w:ascii="Arial" w:hAnsi="Arial" w:cs="Arial"/>
                <w:sz w:val="24"/>
                <w:szCs w:val="24"/>
              </w:rPr>
              <w:t xml:space="preserve">Nombre: </w:t>
            </w:r>
            <w:proofErr w:type="spellStart"/>
            <w:r w:rsidRPr="00AF1774">
              <w:rPr>
                <w:rFonts w:ascii="Arial" w:hAnsi="Arial" w:cs="Arial"/>
                <w:sz w:val="24"/>
                <w:szCs w:val="24"/>
              </w:rPr>
              <w:t>frmCerrarSesion</w:t>
            </w:r>
            <w:proofErr w:type="spellEnd"/>
          </w:p>
        </w:tc>
      </w:tr>
      <w:tr w:rsidR="00AF1774" w:rsidRPr="00AF1774" w14:paraId="4B4102CA" w14:textId="77777777" w:rsidTr="33B51CAA">
        <w:tc>
          <w:tcPr>
            <w:tcW w:w="8494" w:type="dxa"/>
            <w:gridSpan w:val="2"/>
          </w:tcPr>
          <w:p w14:paraId="2E2DE5DC" w14:textId="77777777" w:rsidR="00AF1774" w:rsidRPr="00AF1774" w:rsidRDefault="00AF1774" w:rsidP="00AF1774">
            <w:pPr>
              <w:rPr>
                <w:rFonts w:ascii="Arial" w:hAnsi="Arial" w:cs="Arial"/>
                <w:sz w:val="24"/>
                <w:szCs w:val="24"/>
              </w:rPr>
            </w:pPr>
            <w:r w:rsidRPr="00AF1774">
              <w:rPr>
                <w:rFonts w:ascii="Arial" w:hAnsi="Arial" w:cs="Arial"/>
                <w:sz w:val="24"/>
                <w:szCs w:val="24"/>
              </w:rPr>
              <w:t>Descripción:</w:t>
            </w:r>
          </w:p>
          <w:p w14:paraId="31D7FAAB" w14:textId="77777777" w:rsidR="00AF1774" w:rsidRPr="00AF1774" w:rsidRDefault="00AF1774" w:rsidP="00AF1774">
            <w:pPr>
              <w:rPr>
                <w:rFonts w:ascii="Arial" w:hAnsi="Arial" w:cs="Arial"/>
                <w:sz w:val="24"/>
                <w:szCs w:val="24"/>
                <w:lang w:val="es-MX"/>
              </w:rPr>
            </w:pPr>
            <w:r w:rsidRPr="00AF1774">
              <w:rPr>
                <w:rFonts w:ascii="Arial" w:hAnsi="Arial" w:cs="Arial"/>
                <w:sz w:val="24"/>
                <w:szCs w:val="24"/>
                <w:lang w:val="es-MX"/>
              </w:rPr>
              <w:t>Este botón se encuentra de forma permanente en la parte superior solo si se detecta que un alumno ha iniciado sesión. Una vez que se cierre sesión, el usuario regresará al inicio</w:t>
            </w:r>
          </w:p>
          <w:p w14:paraId="45B8527B" w14:textId="77777777" w:rsidR="00AF1774" w:rsidRPr="00AF1774" w:rsidRDefault="00AF1774" w:rsidP="00AF1774">
            <w:pPr>
              <w:rPr>
                <w:rFonts w:ascii="Arial" w:hAnsi="Arial" w:cs="Arial"/>
                <w:sz w:val="24"/>
                <w:szCs w:val="24"/>
              </w:rPr>
            </w:pPr>
          </w:p>
        </w:tc>
      </w:tr>
      <w:tr w:rsidR="00AF1774" w:rsidRPr="00AF1774" w14:paraId="0B6B6087" w14:textId="77777777" w:rsidTr="33B51CAA">
        <w:trPr>
          <w:trHeight w:val="814"/>
        </w:trPr>
        <w:tc>
          <w:tcPr>
            <w:tcW w:w="4186" w:type="dxa"/>
          </w:tcPr>
          <w:p w14:paraId="1814CB83"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entrada:</w:t>
            </w:r>
          </w:p>
          <w:p w14:paraId="70D0290B" w14:textId="77777777" w:rsidR="00AF1774" w:rsidRPr="00AF1774" w:rsidRDefault="00AF1774" w:rsidP="00AF1774">
            <w:pPr>
              <w:numPr>
                <w:ilvl w:val="0"/>
                <w:numId w:val="88"/>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Selección de la opción “Cerrar sesión”</w:t>
            </w:r>
          </w:p>
        </w:tc>
        <w:tc>
          <w:tcPr>
            <w:tcW w:w="4308" w:type="dxa"/>
          </w:tcPr>
          <w:p w14:paraId="7CC37DA2"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salida:</w:t>
            </w:r>
          </w:p>
          <w:p w14:paraId="72B7ACC1" w14:textId="77777777" w:rsidR="00AF1774" w:rsidRPr="00AF1774" w:rsidRDefault="00AF1774" w:rsidP="00AF1774">
            <w:pPr>
              <w:numPr>
                <w:ilvl w:val="0"/>
                <w:numId w:val="110"/>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Pantalla de la interfaz bienvenida</w:t>
            </w:r>
          </w:p>
        </w:tc>
      </w:tr>
      <w:tr w:rsidR="00AF1774" w:rsidRPr="00AF1774" w14:paraId="36041CB7" w14:textId="77777777" w:rsidTr="33B51CAA">
        <w:trPr>
          <w:trHeight w:val="1264"/>
        </w:trPr>
        <w:tc>
          <w:tcPr>
            <w:tcW w:w="8494" w:type="dxa"/>
            <w:gridSpan w:val="2"/>
          </w:tcPr>
          <w:p w14:paraId="3162CAA0" w14:textId="77777777" w:rsidR="00AF1774" w:rsidRPr="00AF1774" w:rsidRDefault="00AF1774" w:rsidP="00AF1774">
            <w:pPr>
              <w:rPr>
                <w:rFonts w:ascii="Arial" w:hAnsi="Arial" w:cs="Arial"/>
                <w:sz w:val="24"/>
                <w:szCs w:val="24"/>
              </w:rPr>
            </w:pPr>
            <w:r w:rsidRPr="00AF1774">
              <w:rPr>
                <w:rFonts w:ascii="Arial" w:hAnsi="Arial" w:cs="Arial"/>
                <w:noProof/>
                <w:sz w:val="24"/>
                <w:szCs w:val="24"/>
                <w:lang w:val="es-MX"/>
              </w:rPr>
              <w:lastRenderedPageBreak/>
              <w:drawing>
                <wp:anchor distT="0" distB="0" distL="114300" distR="114300" simplePos="0" relativeHeight="251662336" behindDoc="0" locked="0" layoutInCell="1" allowOverlap="1" wp14:anchorId="366D2446" wp14:editId="141553E5">
                  <wp:simplePos x="0" y="0"/>
                  <wp:positionH relativeFrom="margin">
                    <wp:posOffset>845185</wp:posOffset>
                  </wp:positionH>
                  <wp:positionV relativeFrom="paragraph">
                    <wp:posOffset>368</wp:posOffset>
                  </wp:positionV>
                  <wp:extent cx="3474720" cy="181165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7322"/>
                          <a:stretch/>
                        </pic:blipFill>
                        <pic:spPr bwMode="auto">
                          <a:xfrm>
                            <a:off x="0" y="0"/>
                            <a:ext cx="3474720" cy="1811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56CE61FC" w14:textId="77777777" w:rsidR="00AF1774" w:rsidRPr="00AF1774" w:rsidRDefault="00AF1774" w:rsidP="00AF1774">
      <w:pPr>
        <w:rPr>
          <w:rFonts w:ascii="Arial" w:hAnsi="Arial" w:cs="Arial"/>
          <w:sz w:val="24"/>
          <w:szCs w:val="24"/>
          <w:lang w:val="es-ES"/>
        </w:rPr>
      </w:pPr>
    </w:p>
    <w:p w14:paraId="4691E1A7" w14:textId="77777777" w:rsidR="00AF1774" w:rsidRPr="00AF1774" w:rsidRDefault="00AF1774" w:rsidP="00AF1774">
      <w:pPr>
        <w:rPr>
          <w:rFonts w:ascii="Arial" w:hAnsi="Arial" w:cs="Arial"/>
          <w:sz w:val="24"/>
          <w:szCs w:val="24"/>
          <w:lang w:val="es-ES"/>
        </w:rPr>
      </w:pPr>
    </w:p>
    <w:p w14:paraId="658AAD17" w14:textId="77777777" w:rsidR="00AF1774" w:rsidRPr="00AF1774" w:rsidRDefault="00AF1774" w:rsidP="00AF1774">
      <w:pPr>
        <w:rPr>
          <w:rFonts w:ascii="Arial" w:hAnsi="Arial" w:cs="Arial"/>
          <w:sz w:val="24"/>
          <w:szCs w:val="24"/>
          <w:lang w:val="es-ES"/>
        </w:rPr>
      </w:pPr>
    </w:p>
    <w:p w14:paraId="141F3B00" w14:textId="77777777" w:rsidR="00AF1774" w:rsidRPr="00AF1774" w:rsidRDefault="00AF1774" w:rsidP="00AF1774">
      <w:pPr>
        <w:rPr>
          <w:rFonts w:ascii="Arial" w:hAnsi="Arial" w:cs="Arial"/>
          <w:sz w:val="24"/>
          <w:szCs w:val="24"/>
          <w:lang w:val="es-ES"/>
        </w:rPr>
      </w:pPr>
    </w:p>
    <w:p w14:paraId="0D273B35" w14:textId="77777777" w:rsidR="00AF1774" w:rsidRPr="00AF1774" w:rsidRDefault="00AF1774" w:rsidP="00AF1774">
      <w:pPr>
        <w:rPr>
          <w:rFonts w:ascii="Arial" w:hAnsi="Arial" w:cs="Arial"/>
          <w:sz w:val="24"/>
          <w:szCs w:val="24"/>
          <w:lang w:val="es-ES"/>
        </w:rPr>
      </w:pPr>
    </w:p>
    <w:p w14:paraId="35170951" w14:textId="77777777" w:rsidR="00AF1774" w:rsidRPr="00AF1774" w:rsidRDefault="00AF1774" w:rsidP="00AF1774">
      <w:pPr>
        <w:rPr>
          <w:rFonts w:ascii="Arial" w:hAnsi="Arial" w:cs="Arial"/>
          <w:sz w:val="24"/>
          <w:szCs w:val="24"/>
          <w:lang w:val="es-ES"/>
        </w:rPr>
      </w:pPr>
    </w:p>
    <w:p w14:paraId="4FCD3095" w14:textId="77777777" w:rsidR="00AF1774" w:rsidRPr="00AF1774" w:rsidRDefault="00AF1774" w:rsidP="00AF1774">
      <w:pPr>
        <w:rPr>
          <w:rFonts w:ascii="Arial" w:hAnsi="Arial" w:cs="Arial"/>
          <w:sz w:val="24"/>
          <w:szCs w:val="24"/>
          <w:lang w:val="es-ES"/>
        </w:rPr>
      </w:pPr>
    </w:p>
    <w:p w14:paraId="0DCD9AE6" w14:textId="77777777" w:rsidR="00AF1774" w:rsidRPr="00AF1774" w:rsidRDefault="00AF1774" w:rsidP="00AF1774">
      <w:pPr>
        <w:rPr>
          <w:rFonts w:ascii="Arial" w:hAnsi="Arial" w:cs="Arial"/>
          <w:sz w:val="24"/>
          <w:szCs w:val="24"/>
          <w:lang w:val="es-ES"/>
        </w:rPr>
      </w:pPr>
    </w:p>
    <w:p w14:paraId="23BC2A12" w14:textId="77777777" w:rsidR="00AF1774" w:rsidRPr="00AF1774" w:rsidRDefault="00AF1774" w:rsidP="00AF1774">
      <w:pPr>
        <w:rPr>
          <w:rFonts w:ascii="Arial" w:hAnsi="Arial" w:cs="Arial"/>
          <w:sz w:val="24"/>
          <w:szCs w:val="24"/>
          <w:lang w:val="es-ES"/>
        </w:rPr>
      </w:pPr>
    </w:p>
    <w:p w14:paraId="04A6B714" w14:textId="77777777" w:rsidR="00AF1774" w:rsidRPr="00AF1774" w:rsidRDefault="00AF1774" w:rsidP="00AF1774">
      <w:pPr>
        <w:rPr>
          <w:rFonts w:ascii="Arial" w:hAnsi="Arial" w:cs="Arial"/>
          <w:sz w:val="24"/>
          <w:szCs w:val="24"/>
          <w:lang w:val="es-ES"/>
        </w:rPr>
      </w:pPr>
    </w:p>
    <w:p w14:paraId="0ACA3922" w14:textId="77777777" w:rsidR="00AF1774" w:rsidRPr="00AF1774" w:rsidRDefault="00AF1774" w:rsidP="00AF1774">
      <w:pPr>
        <w:rPr>
          <w:rFonts w:ascii="Arial" w:hAnsi="Arial" w:cs="Arial"/>
          <w:sz w:val="24"/>
          <w:szCs w:val="24"/>
          <w:lang w:val="es-ES"/>
        </w:rPr>
      </w:pPr>
    </w:p>
    <w:p w14:paraId="0AFE900B" w14:textId="77777777" w:rsidR="00AF1774" w:rsidRPr="00AF1774" w:rsidRDefault="00AF1774" w:rsidP="00AF1774">
      <w:pPr>
        <w:rPr>
          <w:rFonts w:ascii="Arial" w:hAnsi="Arial" w:cs="Arial"/>
          <w:sz w:val="24"/>
          <w:szCs w:val="24"/>
          <w:lang w:val="es-ES"/>
        </w:rPr>
      </w:pPr>
    </w:p>
    <w:p w14:paraId="62E89C6F" w14:textId="77777777" w:rsidR="00AF1774" w:rsidRPr="00AF1774" w:rsidRDefault="00AF1774" w:rsidP="00AF1774">
      <w:pPr>
        <w:rPr>
          <w:rFonts w:ascii="Arial" w:hAnsi="Arial" w:cs="Arial"/>
          <w:sz w:val="24"/>
          <w:szCs w:val="24"/>
          <w:lang w:val="es-ES"/>
        </w:rPr>
      </w:pPr>
    </w:p>
    <w:p w14:paraId="10C62F23" w14:textId="77777777" w:rsidR="00AF1774" w:rsidRPr="00AF1774" w:rsidRDefault="00AF1774" w:rsidP="00AF1774">
      <w:pPr>
        <w:rPr>
          <w:rFonts w:ascii="Arial" w:hAnsi="Arial" w:cs="Arial"/>
          <w:sz w:val="24"/>
          <w:szCs w:val="24"/>
          <w:lang w:val="es-ES"/>
        </w:rPr>
      </w:pPr>
    </w:p>
    <w:p w14:paraId="1E0AF8E8" w14:textId="77777777" w:rsidR="00AF1774" w:rsidRPr="00AF1774" w:rsidRDefault="00AF1774" w:rsidP="00AF1774">
      <w:pPr>
        <w:rPr>
          <w:rFonts w:ascii="Arial" w:hAnsi="Arial" w:cs="Arial"/>
          <w:sz w:val="24"/>
          <w:szCs w:val="24"/>
          <w:lang w:val="es-ES"/>
        </w:rPr>
      </w:pPr>
    </w:p>
    <w:p w14:paraId="25FB8FAF" w14:textId="77777777" w:rsidR="00AF1774" w:rsidRPr="00AF1774" w:rsidRDefault="00AF1774" w:rsidP="00AF1774">
      <w:pPr>
        <w:rPr>
          <w:rFonts w:ascii="Arial" w:hAnsi="Arial" w:cs="Arial"/>
          <w:sz w:val="24"/>
          <w:szCs w:val="24"/>
          <w:lang w:val="es-ES"/>
        </w:rPr>
      </w:pPr>
    </w:p>
    <w:p w14:paraId="3EC3F747" w14:textId="77777777" w:rsidR="00AF1774" w:rsidRPr="00AF1774" w:rsidRDefault="00AF1774" w:rsidP="00AF1774">
      <w:pPr>
        <w:rPr>
          <w:rFonts w:ascii="Arial" w:hAnsi="Arial" w:cs="Arial"/>
          <w:sz w:val="24"/>
          <w:szCs w:val="24"/>
          <w:lang w:val="es-ES"/>
        </w:rPr>
      </w:pPr>
    </w:p>
    <w:p w14:paraId="7EF23C4D" w14:textId="77777777" w:rsidR="00AF1774" w:rsidRPr="00AF1774" w:rsidRDefault="00AF1774" w:rsidP="00AF1774">
      <w:pPr>
        <w:rPr>
          <w:rFonts w:ascii="Arial" w:hAnsi="Arial" w:cs="Arial"/>
          <w:sz w:val="24"/>
          <w:szCs w:val="24"/>
          <w:lang w:val="es-ES"/>
        </w:rPr>
      </w:pPr>
    </w:p>
    <w:p w14:paraId="2E004A30" w14:textId="77777777" w:rsidR="00AF1774" w:rsidRPr="00AF1774" w:rsidRDefault="00AF1774" w:rsidP="00AF1774">
      <w:pPr>
        <w:rPr>
          <w:rFonts w:ascii="Arial" w:hAnsi="Arial" w:cs="Arial"/>
          <w:b/>
          <w:bCs/>
          <w:sz w:val="24"/>
          <w:szCs w:val="24"/>
          <w:lang w:val="es-ES"/>
        </w:rPr>
      </w:pPr>
      <w:r w:rsidRPr="00AF1774">
        <w:rPr>
          <w:rFonts w:ascii="Arial" w:hAnsi="Arial" w:cs="Arial"/>
          <w:b/>
          <w:bCs/>
          <w:sz w:val="24"/>
          <w:szCs w:val="24"/>
          <w:lang w:val="es-ES"/>
        </w:rPr>
        <w:t>Modulo del Administrador</w:t>
      </w:r>
    </w:p>
    <w:p w14:paraId="5C2AE2C9" w14:textId="77777777" w:rsidR="00AF1774" w:rsidRPr="00AF1774" w:rsidRDefault="00AF1774" w:rsidP="00AF1774">
      <w:pPr>
        <w:numPr>
          <w:ilvl w:val="0"/>
          <w:numId w:val="109"/>
        </w:numPr>
        <w:spacing w:after="0" w:line="240" w:lineRule="auto"/>
        <w:contextualSpacing/>
        <w:jc w:val="both"/>
        <w:rPr>
          <w:rFonts w:ascii="Arial" w:eastAsia="Times New Roman" w:hAnsi="Arial" w:cs="Arial"/>
          <w:sz w:val="24"/>
          <w:szCs w:val="24"/>
          <w:lang w:val="es-ES" w:eastAsia="es-PE"/>
        </w:rPr>
      </w:pPr>
      <w:r w:rsidRPr="00AF1774">
        <w:rPr>
          <w:rFonts w:ascii="Arial" w:eastAsia="Times New Roman" w:hAnsi="Arial" w:cs="Arial"/>
          <w:sz w:val="24"/>
          <w:szCs w:val="24"/>
          <w:lang w:val="es-ES" w:eastAsia="es-PE"/>
        </w:rPr>
        <w:t>Interfaz de mantenimiento de áreas académicas</w:t>
      </w:r>
    </w:p>
    <w:p w14:paraId="744B2091" w14:textId="77777777" w:rsidR="00AF1774" w:rsidRPr="00AF1774" w:rsidRDefault="00AF1774" w:rsidP="00AF1774">
      <w:pPr>
        <w:spacing w:after="0" w:line="240" w:lineRule="auto"/>
        <w:ind w:left="720"/>
        <w:contextualSpacing/>
        <w:jc w:val="both"/>
        <w:rPr>
          <w:rFonts w:ascii="Arial" w:eastAsia="Times New Roman" w:hAnsi="Arial" w:cs="Arial"/>
          <w:sz w:val="24"/>
          <w:szCs w:val="24"/>
          <w:lang w:val="es-ES" w:eastAsia="es-PE"/>
        </w:rPr>
      </w:pPr>
    </w:p>
    <w:tbl>
      <w:tblPr>
        <w:tblStyle w:val="Tablaconcuadrcula3"/>
        <w:tblW w:w="0" w:type="auto"/>
        <w:tblLook w:val="04A0" w:firstRow="1" w:lastRow="0" w:firstColumn="1" w:lastColumn="0" w:noHBand="0" w:noVBand="1"/>
      </w:tblPr>
      <w:tblGrid>
        <w:gridCol w:w="4186"/>
        <w:gridCol w:w="4308"/>
      </w:tblGrid>
      <w:tr w:rsidR="00AF1774" w:rsidRPr="00AF1774" w14:paraId="442C79AD" w14:textId="77777777" w:rsidTr="33B51CAA">
        <w:tc>
          <w:tcPr>
            <w:tcW w:w="8494" w:type="dxa"/>
            <w:gridSpan w:val="2"/>
          </w:tcPr>
          <w:p w14:paraId="012D5BEE" w14:textId="77777777" w:rsidR="00AF1774" w:rsidRPr="00AF1774" w:rsidRDefault="00AF1774" w:rsidP="00AF1774">
            <w:pPr>
              <w:rPr>
                <w:rFonts w:ascii="Arial" w:hAnsi="Arial" w:cs="Arial"/>
                <w:sz w:val="24"/>
                <w:szCs w:val="24"/>
              </w:rPr>
            </w:pPr>
            <w:r w:rsidRPr="00AF1774">
              <w:rPr>
                <w:rFonts w:ascii="Arial" w:hAnsi="Arial" w:cs="Arial"/>
                <w:sz w:val="24"/>
                <w:szCs w:val="24"/>
              </w:rPr>
              <w:t xml:space="preserve">Nombre: </w:t>
            </w:r>
            <w:proofErr w:type="spellStart"/>
            <w:r w:rsidRPr="00AF1774">
              <w:rPr>
                <w:rFonts w:ascii="Arial" w:hAnsi="Arial" w:cs="Arial"/>
                <w:sz w:val="24"/>
                <w:szCs w:val="24"/>
              </w:rPr>
              <w:t>frmMantenimientoAreas</w:t>
            </w:r>
            <w:proofErr w:type="spellEnd"/>
          </w:p>
        </w:tc>
      </w:tr>
      <w:tr w:rsidR="00AF1774" w:rsidRPr="00AF1774" w14:paraId="0D521CA4" w14:textId="77777777" w:rsidTr="33B51CAA">
        <w:tc>
          <w:tcPr>
            <w:tcW w:w="8494" w:type="dxa"/>
            <w:gridSpan w:val="2"/>
          </w:tcPr>
          <w:p w14:paraId="7944AEDF" w14:textId="77777777" w:rsidR="00AF1774" w:rsidRPr="00AF1774" w:rsidRDefault="00AF1774" w:rsidP="00AF1774">
            <w:pPr>
              <w:rPr>
                <w:rFonts w:ascii="Arial" w:hAnsi="Arial" w:cs="Arial"/>
                <w:sz w:val="24"/>
                <w:szCs w:val="24"/>
              </w:rPr>
            </w:pPr>
            <w:r w:rsidRPr="00AF1774">
              <w:rPr>
                <w:rFonts w:ascii="Arial" w:hAnsi="Arial" w:cs="Arial"/>
                <w:sz w:val="24"/>
                <w:szCs w:val="24"/>
              </w:rPr>
              <w:t>Descripción:</w:t>
            </w:r>
          </w:p>
          <w:p w14:paraId="5AF5A230" w14:textId="77777777" w:rsidR="00AF1774" w:rsidRPr="00AF1774" w:rsidRDefault="00AF1774" w:rsidP="00AF1774">
            <w:pPr>
              <w:rPr>
                <w:rFonts w:ascii="Arial" w:hAnsi="Arial" w:cs="Arial"/>
                <w:sz w:val="24"/>
                <w:szCs w:val="24"/>
                <w:lang w:val="es-MX"/>
              </w:rPr>
            </w:pPr>
            <w:r w:rsidRPr="00AF1774">
              <w:rPr>
                <w:rFonts w:ascii="Arial" w:hAnsi="Arial" w:cs="Arial"/>
                <w:sz w:val="24"/>
                <w:szCs w:val="24"/>
                <w:lang w:val="es-MX"/>
              </w:rPr>
              <w:t>Esta interfaz permite realizar un CRUD (Crear, Mostrar, Actualizar, Borrar) de áreas académicas de la web.</w:t>
            </w:r>
          </w:p>
          <w:p w14:paraId="1C5BEAF9" w14:textId="77777777" w:rsidR="00AF1774" w:rsidRPr="00AF1774" w:rsidRDefault="00AF1774" w:rsidP="00AF1774">
            <w:pPr>
              <w:rPr>
                <w:rFonts w:ascii="Arial" w:hAnsi="Arial" w:cs="Arial"/>
                <w:sz w:val="24"/>
                <w:szCs w:val="24"/>
              </w:rPr>
            </w:pPr>
          </w:p>
        </w:tc>
      </w:tr>
      <w:tr w:rsidR="00AF1774" w:rsidRPr="00AF1774" w14:paraId="0E5C09BD" w14:textId="77777777" w:rsidTr="33B51CAA">
        <w:trPr>
          <w:trHeight w:val="814"/>
        </w:trPr>
        <w:tc>
          <w:tcPr>
            <w:tcW w:w="4186" w:type="dxa"/>
          </w:tcPr>
          <w:p w14:paraId="22216C50" w14:textId="77777777" w:rsidR="00AF1774" w:rsidRPr="00AF1774" w:rsidRDefault="00AF1774" w:rsidP="00AF1774">
            <w:pPr>
              <w:rPr>
                <w:rFonts w:ascii="Arial" w:hAnsi="Arial" w:cs="Arial"/>
                <w:sz w:val="24"/>
                <w:szCs w:val="24"/>
              </w:rPr>
            </w:pPr>
            <w:r w:rsidRPr="00AF1774">
              <w:rPr>
                <w:rFonts w:ascii="Arial" w:hAnsi="Arial" w:cs="Arial"/>
                <w:sz w:val="24"/>
                <w:szCs w:val="24"/>
              </w:rPr>
              <w:lastRenderedPageBreak/>
              <w:t>Parámetro de entrada:</w:t>
            </w:r>
          </w:p>
          <w:p w14:paraId="7744FD65" w14:textId="77777777" w:rsidR="00AF1774" w:rsidRPr="00AF1774" w:rsidRDefault="00AF1774" w:rsidP="00AF1774">
            <w:pPr>
              <w:numPr>
                <w:ilvl w:val="0"/>
                <w:numId w:val="88"/>
              </w:numPr>
              <w:jc w:val="both"/>
              <w:rPr>
                <w:rFonts w:ascii="Arial" w:eastAsia="Times New Roman" w:hAnsi="Arial" w:cs="Arial"/>
                <w:sz w:val="24"/>
                <w:szCs w:val="24"/>
                <w:lang w:eastAsia="es-PE"/>
              </w:rPr>
            </w:pPr>
            <w:proofErr w:type="spellStart"/>
            <w:r w:rsidRPr="00AF1774">
              <w:rPr>
                <w:rFonts w:ascii="Arial" w:eastAsia="Times New Roman" w:hAnsi="Arial" w:cs="Arial"/>
                <w:sz w:val="24"/>
                <w:szCs w:val="24"/>
                <w:lang w:eastAsia="es-PE"/>
              </w:rPr>
              <w:t>Edit</w:t>
            </w:r>
            <w:proofErr w:type="spellEnd"/>
          </w:p>
          <w:p w14:paraId="2CB9FEB5" w14:textId="77777777" w:rsidR="00AF1774" w:rsidRPr="00AF1774" w:rsidRDefault="00AF1774" w:rsidP="00AF1774">
            <w:pPr>
              <w:numPr>
                <w:ilvl w:val="0"/>
                <w:numId w:val="88"/>
              </w:numPr>
              <w:jc w:val="both"/>
              <w:rPr>
                <w:rFonts w:ascii="Arial" w:eastAsia="Times New Roman" w:hAnsi="Arial" w:cs="Arial"/>
                <w:sz w:val="24"/>
                <w:szCs w:val="24"/>
                <w:lang w:eastAsia="es-PE"/>
              </w:rPr>
            </w:pPr>
            <w:proofErr w:type="spellStart"/>
            <w:r w:rsidRPr="00AF1774">
              <w:rPr>
                <w:rFonts w:ascii="Arial" w:eastAsia="Times New Roman" w:hAnsi="Arial" w:cs="Arial"/>
                <w:sz w:val="24"/>
                <w:szCs w:val="24"/>
                <w:lang w:eastAsia="es-PE"/>
              </w:rPr>
              <w:t>Delete</w:t>
            </w:r>
            <w:proofErr w:type="spellEnd"/>
          </w:p>
          <w:p w14:paraId="766D38B2" w14:textId="77777777" w:rsidR="00AF1774" w:rsidRPr="00AF1774" w:rsidRDefault="00AF1774" w:rsidP="00AF1774">
            <w:pPr>
              <w:numPr>
                <w:ilvl w:val="0"/>
                <w:numId w:val="88"/>
              </w:numPr>
              <w:jc w:val="both"/>
              <w:rPr>
                <w:rFonts w:ascii="Arial" w:eastAsia="Times New Roman" w:hAnsi="Arial" w:cs="Arial"/>
                <w:sz w:val="24"/>
                <w:szCs w:val="24"/>
                <w:lang w:eastAsia="es-PE"/>
              </w:rPr>
            </w:pPr>
            <w:proofErr w:type="spellStart"/>
            <w:r w:rsidRPr="00AF1774">
              <w:rPr>
                <w:rFonts w:ascii="Arial" w:eastAsia="Times New Roman" w:hAnsi="Arial" w:cs="Arial"/>
                <w:sz w:val="24"/>
                <w:szCs w:val="24"/>
                <w:lang w:eastAsia="es-PE"/>
              </w:rPr>
              <w:t>Detail</w:t>
            </w:r>
            <w:proofErr w:type="spellEnd"/>
          </w:p>
          <w:p w14:paraId="572507CA" w14:textId="77777777" w:rsidR="00AF1774" w:rsidRPr="00AF1774" w:rsidRDefault="00AF1774" w:rsidP="00AF1774">
            <w:pPr>
              <w:numPr>
                <w:ilvl w:val="0"/>
                <w:numId w:val="88"/>
              </w:numPr>
              <w:jc w:val="both"/>
              <w:rPr>
                <w:rFonts w:ascii="Arial" w:eastAsia="Times New Roman" w:hAnsi="Arial" w:cs="Arial"/>
                <w:sz w:val="24"/>
                <w:szCs w:val="24"/>
                <w:lang w:eastAsia="es-PE"/>
              </w:rPr>
            </w:pPr>
            <w:proofErr w:type="spellStart"/>
            <w:r w:rsidRPr="00AF1774">
              <w:rPr>
                <w:rFonts w:ascii="Arial" w:eastAsia="Times New Roman" w:hAnsi="Arial" w:cs="Arial"/>
                <w:sz w:val="24"/>
                <w:szCs w:val="24"/>
                <w:lang w:eastAsia="es-PE"/>
              </w:rPr>
              <w:t>Create</w:t>
            </w:r>
            <w:proofErr w:type="spellEnd"/>
            <w:r w:rsidRPr="00AF1774">
              <w:rPr>
                <w:rFonts w:ascii="Arial" w:eastAsia="Times New Roman" w:hAnsi="Arial" w:cs="Arial"/>
                <w:sz w:val="24"/>
                <w:szCs w:val="24"/>
                <w:lang w:eastAsia="es-PE"/>
              </w:rPr>
              <w:t xml:space="preserve"> New</w:t>
            </w:r>
          </w:p>
          <w:p w14:paraId="42A8A56D" w14:textId="77777777" w:rsidR="00AF1774" w:rsidRPr="00AF1774" w:rsidRDefault="00AF1774" w:rsidP="00AF1774">
            <w:pPr>
              <w:jc w:val="both"/>
              <w:rPr>
                <w:rFonts w:ascii="Arial" w:eastAsia="Times New Roman" w:hAnsi="Arial" w:cs="Arial"/>
                <w:sz w:val="24"/>
                <w:szCs w:val="24"/>
                <w:lang w:eastAsia="es-PE"/>
              </w:rPr>
            </w:pPr>
          </w:p>
        </w:tc>
        <w:tc>
          <w:tcPr>
            <w:tcW w:w="4308" w:type="dxa"/>
          </w:tcPr>
          <w:p w14:paraId="5ADF26A8"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salida:</w:t>
            </w:r>
          </w:p>
          <w:p w14:paraId="3DDACFA0" w14:textId="77777777" w:rsidR="00AF1774" w:rsidRPr="00AF1774" w:rsidRDefault="00AF1774" w:rsidP="00AF1774">
            <w:pPr>
              <w:numPr>
                <w:ilvl w:val="0"/>
                <w:numId w:val="118"/>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Cambio de estado del área académica</w:t>
            </w:r>
          </w:p>
        </w:tc>
      </w:tr>
      <w:tr w:rsidR="00AF1774" w:rsidRPr="00AF1774" w14:paraId="02B0ADC4" w14:textId="77777777" w:rsidTr="33B51CAA">
        <w:trPr>
          <w:trHeight w:val="1264"/>
        </w:trPr>
        <w:tc>
          <w:tcPr>
            <w:tcW w:w="8494" w:type="dxa"/>
            <w:gridSpan w:val="2"/>
          </w:tcPr>
          <w:p w14:paraId="7BEE5E9D" w14:textId="77777777" w:rsidR="00AF1774" w:rsidRPr="00AF1774" w:rsidRDefault="00AF1774" w:rsidP="00AF1774">
            <w:pPr>
              <w:rPr>
                <w:rFonts w:ascii="Arial" w:hAnsi="Arial" w:cs="Arial"/>
                <w:sz w:val="24"/>
                <w:szCs w:val="24"/>
              </w:rPr>
            </w:pPr>
            <w:r w:rsidRPr="00AF1774">
              <w:rPr>
                <w:rFonts w:ascii="Arial" w:hAnsi="Arial" w:cs="Arial"/>
                <w:noProof/>
                <w:sz w:val="24"/>
                <w:szCs w:val="24"/>
                <w:lang w:val="es-MX"/>
              </w:rPr>
              <w:drawing>
                <wp:anchor distT="0" distB="0" distL="114300" distR="114300" simplePos="0" relativeHeight="251664384" behindDoc="0" locked="0" layoutInCell="1" allowOverlap="1" wp14:anchorId="11403017" wp14:editId="6681A929">
                  <wp:simplePos x="0" y="0"/>
                  <wp:positionH relativeFrom="column">
                    <wp:posOffset>414852</wp:posOffset>
                  </wp:positionH>
                  <wp:positionV relativeFrom="paragraph">
                    <wp:posOffset>61659</wp:posOffset>
                  </wp:positionV>
                  <wp:extent cx="4371340" cy="1505585"/>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8519" t="12451" r="16433" b="47712"/>
                          <a:stretch/>
                        </pic:blipFill>
                        <pic:spPr bwMode="auto">
                          <a:xfrm>
                            <a:off x="0" y="0"/>
                            <a:ext cx="4371340" cy="1505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F06EE13" w14:textId="77777777" w:rsidR="00AF1774" w:rsidRPr="00AF1774" w:rsidRDefault="00AF1774" w:rsidP="00AF1774">
      <w:pPr>
        <w:rPr>
          <w:rFonts w:ascii="Arial" w:hAnsi="Arial" w:cs="Arial"/>
          <w:sz w:val="24"/>
          <w:szCs w:val="24"/>
          <w:lang w:val="es-ES"/>
        </w:rPr>
      </w:pPr>
    </w:p>
    <w:p w14:paraId="57E83FBF" w14:textId="77777777" w:rsidR="00AF1774" w:rsidRPr="00AF1774" w:rsidRDefault="00AF1774" w:rsidP="00AF1774">
      <w:pPr>
        <w:numPr>
          <w:ilvl w:val="0"/>
          <w:numId w:val="108"/>
        </w:numPr>
        <w:spacing w:after="0" w:line="240" w:lineRule="auto"/>
        <w:contextualSpacing/>
        <w:jc w:val="both"/>
        <w:rPr>
          <w:rFonts w:ascii="Arial" w:eastAsia="Times New Roman" w:hAnsi="Arial" w:cs="Arial"/>
          <w:sz w:val="24"/>
          <w:szCs w:val="24"/>
          <w:lang w:val="es-ES" w:eastAsia="es-PE"/>
        </w:rPr>
      </w:pPr>
      <w:r w:rsidRPr="00AF1774">
        <w:rPr>
          <w:rFonts w:ascii="Arial" w:eastAsia="Times New Roman" w:hAnsi="Arial" w:cs="Arial"/>
          <w:sz w:val="24"/>
          <w:szCs w:val="24"/>
          <w:lang w:val="es-ES" w:eastAsia="es-PE"/>
        </w:rPr>
        <w:t>Interfaz de mantenimientos de carreras</w:t>
      </w:r>
    </w:p>
    <w:p w14:paraId="03E26200" w14:textId="77777777" w:rsidR="00AF1774" w:rsidRPr="00AF1774" w:rsidRDefault="00AF1774" w:rsidP="00AF1774">
      <w:pPr>
        <w:spacing w:after="0" w:line="240" w:lineRule="auto"/>
        <w:ind w:left="720"/>
        <w:contextualSpacing/>
        <w:jc w:val="both"/>
        <w:rPr>
          <w:rFonts w:ascii="Arial" w:eastAsia="Times New Roman" w:hAnsi="Arial" w:cs="Arial"/>
          <w:sz w:val="24"/>
          <w:szCs w:val="24"/>
          <w:lang w:val="es-ES" w:eastAsia="es-PE"/>
        </w:rPr>
      </w:pPr>
    </w:p>
    <w:tbl>
      <w:tblPr>
        <w:tblStyle w:val="Tablaconcuadrcula3"/>
        <w:tblW w:w="0" w:type="auto"/>
        <w:tblLook w:val="04A0" w:firstRow="1" w:lastRow="0" w:firstColumn="1" w:lastColumn="0" w:noHBand="0" w:noVBand="1"/>
      </w:tblPr>
      <w:tblGrid>
        <w:gridCol w:w="4186"/>
        <w:gridCol w:w="4308"/>
      </w:tblGrid>
      <w:tr w:rsidR="00AF1774" w:rsidRPr="00AF1774" w14:paraId="1D19A1FF" w14:textId="77777777" w:rsidTr="33B51CAA">
        <w:tc>
          <w:tcPr>
            <w:tcW w:w="8494" w:type="dxa"/>
            <w:gridSpan w:val="2"/>
          </w:tcPr>
          <w:p w14:paraId="1ED644C9" w14:textId="77777777" w:rsidR="00AF1774" w:rsidRPr="00AF1774" w:rsidRDefault="00AF1774" w:rsidP="00AF1774">
            <w:pPr>
              <w:rPr>
                <w:rFonts w:ascii="Arial" w:hAnsi="Arial" w:cs="Arial"/>
                <w:sz w:val="24"/>
                <w:szCs w:val="24"/>
              </w:rPr>
            </w:pPr>
            <w:r w:rsidRPr="00AF1774">
              <w:rPr>
                <w:rFonts w:ascii="Arial" w:hAnsi="Arial" w:cs="Arial"/>
                <w:sz w:val="24"/>
                <w:szCs w:val="24"/>
              </w:rPr>
              <w:t xml:space="preserve">Nombre: </w:t>
            </w:r>
            <w:proofErr w:type="spellStart"/>
            <w:r w:rsidRPr="00AF1774">
              <w:rPr>
                <w:rFonts w:ascii="Arial" w:hAnsi="Arial" w:cs="Arial"/>
                <w:sz w:val="24"/>
                <w:szCs w:val="24"/>
              </w:rPr>
              <w:t>frmMantenimientoCarreras</w:t>
            </w:r>
            <w:proofErr w:type="spellEnd"/>
          </w:p>
        </w:tc>
      </w:tr>
      <w:tr w:rsidR="00AF1774" w:rsidRPr="00AF1774" w14:paraId="1F3CF5E1" w14:textId="77777777" w:rsidTr="33B51CAA">
        <w:tc>
          <w:tcPr>
            <w:tcW w:w="8494" w:type="dxa"/>
            <w:gridSpan w:val="2"/>
          </w:tcPr>
          <w:p w14:paraId="7B687858" w14:textId="77777777" w:rsidR="00AF1774" w:rsidRPr="00AF1774" w:rsidRDefault="00AF1774" w:rsidP="00AF1774">
            <w:pPr>
              <w:rPr>
                <w:rFonts w:ascii="Arial" w:hAnsi="Arial" w:cs="Arial"/>
                <w:sz w:val="24"/>
                <w:szCs w:val="24"/>
              </w:rPr>
            </w:pPr>
            <w:r w:rsidRPr="00AF1774">
              <w:rPr>
                <w:rFonts w:ascii="Arial" w:hAnsi="Arial" w:cs="Arial"/>
                <w:sz w:val="24"/>
                <w:szCs w:val="24"/>
              </w:rPr>
              <w:t>Descripción:</w:t>
            </w:r>
          </w:p>
          <w:p w14:paraId="71DDB776" w14:textId="77777777" w:rsidR="00AF1774" w:rsidRPr="00AF1774" w:rsidRDefault="00AF1774" w:rsidP="00AF1774">
            <w:pPr>
              <w:rPr>
                <w:rFonts w:ascii="Arial" w:hAnsi="Arial" w:cs="Arial"/>
                <w:sz w:val="24"/>
                <w:szCs w:val="24"/>
                <w:lang w:val="es-MX"/>
              </w:rPr>
            </w:pPr>
            <w:r w:rsidRPr="00AF1774">
              <w:rPr>
                <w:rFonts w:ascii="Arial" w:hAnsi="Arial" w:cs="Arial"/>
                <w:sz w:val="24"/>
                <w:szCs w:val="24"/>
                <w:lang w:val="es-MX"/>
              </w:rPr>
              <w:t>Esta interfaz permite realizar un CRUD de las carreras disponibles de la aplicación web.</w:t>
            </w:r>
          </w:p>
          <w:p w14:paraId="61D40E7F" w14:textId="77777777" w:rsidR="00AF1774" w:rsidRPr="00AF1774" w:rsidRDefault="00AF1774" w:rsidP="00AF1774">
            <w:pPr>
              <w:rPr>
                <w:rFonts w:ascii="Arial" w:hAnsi="Arial" w:cs="Arial"/>
                <w:sz w:val="24"/>
                <w:szCs w:val="24"/>
              </w:rPr>
            </w:pPr>
          </w:p>
        </w:tc>
      </w:tr>
      <w:tr w:rsidR="00AF1774" w:rsidRPr="00AF1774" w14:paraId="4871791F" w14:textId="77777777" w:rsidTr="33B51CAA">
        <w:trPr>
          <w:trHeight w:val="814"/>
        </w:trPr>
        <w:tc>
          <w:tcPr>
            <w:tcW w:w="4186" w:type="dxa"/>
          </w:tcPr>
          <w:p w14:paraId="00B1871E"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entrada:</w:t>
            </w:r>
          </w:p>
          <w:p w14:paraId="35993D3A" w14:textId="77777777" w:rsidR="00AF1774" w:rsidRPr="00AF1774" w:rsidRDefault="00AF1774" w:rsidP="00AF1774">
            <w:pPr>
              <w:numPr>
                <w:ilvl w:val="0"/>
                <w:numId w:val="88"/>
              </w:numPr>
              <w:jc w:val="both"/>
              <w:rPr>
                <w:rFonts w:ascii="Arial" w:eastAsia="Times New Roman" w:hAnsi="Arial" w:cs="Arial"/>
                <w:sz w:val="24"/>
                <w:szCs w:val="24"/>
                <w:lang w:eastAsia="es-PE"/>
              </w:rPr>
            </w:pPr>
            <w:proofErr w:type="spellStart"/>
            <w:r w:rsidRPr="00AF1774">
              <w:rPr>
                <w:rFonts w:ascii="Arial" w:eastAsia="Times New Roman" w:hAnsi="Arial" w:cs="Arial"/>
                <w:sz w:val="24"/>
                <w:szCs w:val="24"/>
                <w:lang w:eastAsia="es-PE"/>
              </w:rPr>
              <w:t>Edit</w:t>
            </w:r>
            <w:proofErr w:type="spellEnd"/>
          </w:p>
          <w:p w14:paraId="52CE9DCE" w14:textId="77777777" w:rsidR="00AF1774" w:rsidRPr="00AF1774" w:rsidRDefault="00AF1774" w:rsidP="00AF1774">
            <w:pPr>
              <w:numPr>
                <w:ilvl w:val="0"/>
                <w:numId w:val="88"/>
              </w:numPr>
              <w:jc w:val="both"/>
              <w:rPr>
                <w:rFonts w:ascii="Arial" w:eastAsia="Times New Roman" w:hAnsi="Arial" w:cs="Arial"/>
                <w:sz w:val="24"/>
                <w:szCs w:val="24"/>
                <w:lang w:eastAsia="es-PE"/>
              </w:rPr>
            </w:pPr>
            <w:proofErr w:type="spellStart"/>
            <w:r w:rsidRPr="00AF1774">
              <w:rPr>
                <w:rFonts w:ascii="Arial" w:eastAsia="Times New Roman" w:hAnsi="Arial" w:cs="Arial"/>
                <w:sz w:val="24"/>
                <w:szCs w:val="24"/>
                <w:lang w:eastAsia="es-PE"/>
              </w:rPr>
              <w:t>Delete</w:t>
            </w:r>
            <w:proofErr w:type="spellEnd"/>
          </w:p>
          <w:p w14:paraId="5B88D4EE" w14:textId="77777777" w:rsidR="00AF1774" w:rsidRPr="00AF1774" w:rsidRDefault="00AF1774" w:rsidP="00AF1774">
            <w:pPr>
              <w:numPr>
                <w:ilvl w:val="0"/>
                <w:numId w:val="88"/>
              </w:numPr>
              <w:jc w:val="both"/>
              <w:rPr>
                <w:rFonts w:ascii="Arial" w:eastAsia="Times New Roman" w:hAnsi="Arial" w:cs="Arial"/>
                <w:sz w:val="24"/>
                <w:szCs w:val="24"/>
                <w:lang w:eastAsia="es-PE"/>
              </w:rPr>
            </w:pPr>
            <w:proofErr w:type="spellStart"/>
            <w:r w:rsidRPr="00AF1774">
              <w:rPr>
                <w:rFonts w:ascii="Arial" w:eastAsia="Times New Roman" w:hAnsi="Arial" w:cs="Arial"/>
                <w:sz w:val="24"/>
                <w:szCs w:val="24"/>
                <w:lang w:eastAsia="es-PE"/>
              </w:rPr>
              <w:t>Detail</w:t>
            </w:r>
            <w:proofErr w:type="spellEnd"/>
          </w:p>
          <w:p w14:paraId="2B5D9A49" w14:textId="77777777" w:rsidR="00AF1774" w:rsidRPr="00AF1774" w:rsidRDefault="00AF1774" w:rsidP="00AF1774">
            <w:pPr>
              <w:numPr>
                <w:ilvl w:val="0"/>
                <w:numId w:val="88"/>
              </w:numPr>
              <w:jc w:val="both"/>
              <w:rPr>
                <w:rFonts w:ascii="Arial" w:eastAsia="Times New Roman" w:hAnsi="Arial" w:cs="Arial"/>
                <w:sz w:val="24"/>
                <w:szCs w:val="24"/>
                <w:lang w:eastAsia="es-PE"/>
              </w:rPr>
            </w:pPr>
            <w:proofErr w:type="spellStart"/>
            <w:r w:rsidRPr="00AF1774">
              <w:rPr>
                <w:rFonts w:ascii="Arial" w:eastAsia="Times New Roman" w:hAnsi="Arial" w:cs="Arial"/>
                <w:sz w:val="24"/>
                <w:szCs w:val="24"/>
                <w:lang w:eastAsia="es-PE"/>
              </w:rPr>
              <w:t>Create</w:t>
            </w:r>
            <w:proofErr w:type="spellEnd"/>
            <w:r w:rsidRPr="00AF1774">
              <w:rPr>
                <w:rFonts w:ascii="Arial" w:eastAsia="Times New Roman" w:hAnsi="Arial" w:cs="Arial"/>
                <w:sz w:val="24"/>
                <w:szCs w:val="24"/>
                <w:lang w:eastAsia="es-PE"/>
              </w:rPr>
              <w:t xml:space="preserve"> New</w:t>
            </w:r>
          </w:p>
          <w:p w14:paraId="40F4A49B" w14:textId="77777777" w:rsidR="00AF1774" w:rsidRPr="00AF1774" w:rsidRDefault="00AF1774" w:rsidP="00AF1774">
            <w:pPr>
              <w:jc w:val="both"/>
              <w:rPr>
                <w:rFonts w:ascii="Arial" w:eastAsia="Times New Roman" w:hAnsi="Arial" w:cs="Arial"/>
                <w:sz w:val="24"/>
                <w:szCs w:val="24"/>
                <w:lang w:eastAsia="es-PE"/>
              </w:rPr>
            </w:pPr>
          </w:p>
        </w:tc>
        <w:tc>
          <w:tcPr>
            <w:tcW w:w="4308" w:type="dxa"/>
          </w:tcPr>
          <w:p w14:paraId="045BB018"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salida:</w:t>
            </w:r>
          </w:p>
          <w:p w14:paraId="4C7F3DC4" w14:textId="77777777" w:rsidR="00AF1774" w:rsidRPr="00AF1774" w:rsidRDefault="00AF1774" w:rsidP="00AF1774">
            <w:pPr>
              <w:numPr>
                <w:ilvl w:val="0"/>
                <w:numId w:val="117"/>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Cambio de estado de la carrera</w:t>
            </w:r>
          </w:p>
        </w:tc>
      </w:tr>
      <w:tr w:rsidR="00AF1774" w:rsidRPr="00AF1774" w14:paraId="76290CD5" w14:textId="77777777" w:rsidTr="33B51CAA">
        <w:trPr>
          <w:trHeight w:val="1264"/>
        </w:trPr>
        <w:tc>
          <w:tcPr>
            <w:tcW w:w="8494" w:type="dxa"/>
            <w:gridSpan w:val="2"/>
          </w:tcPr>
          <w:p w14:paraId="444069D6" w14:textId="77777777" w:rsidR="00AF1774" w:rsidRPr="00AF1774" w:rsidRDefault="00AF1774" w:rsidP="00AF1774">
            <w:pPr>
              <w:rPr>
                <w:rFonts w:ascii="Arial" w:hAnsi="Arial" w:cs="Arial"/>
                <w:sz w:val="24"/>
                <w:szCs w:val="24"/>
              </w:rPr>
            </w:pPr>
            <w:r w:rsidRPr="00AF1774">
              <w:rPr>
                <w:rFonts w:ascii="Arial" w:hAnsi="Arial" w:cs="Arial"/>
                <w:noProof/>
                <w:sz w:val="24"/>
                <w:szCs w:val="24"/>
                <w:lang w:val="es-MX"/>
              </w:rPr>
              <w:drawing>
                <wp:anchor distT="0" distB="0" distL="114300" distR="114300" simplePos="0" relativeHeight="251666432" behindDoc="0" locked="0" layoutInCell="1" allowOverlap="1" wp14:anchorId="17437CB0" wp14:editId="131329E8">
                  <wp:simplePos x="0" y="0"/>
                  <wp:positionH relativeFrom="column">
                    <wp:posOffset>1122066</wp:posOffset>
                  </wp:positionH>
                  <wp:positionV relativeFrom="paragraph">
                    <wp:posOffset>38607</wp:posOffset>
                  </wp:positionV>
                  <wp:extent cx="2950210" cy="1755775"/>
                  <wp:effectExtent l="0" t="0" r="254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7896" t="5810" r="17523" b="25857"/>
                          <a:stretch/>
                        </pic:blipFill>
                        <pic:spPr bwMode="auto">
                          <a:xfrm>
                            <a:off x="0" y="0"/>
                            <a:ext cx="2950210" cy="1755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FDE3C45" w14:textId="77777777" w:rsidR="00AF1774" w:rsidRPr="00AF1774" w:rsidRDefault="00AF1774" w:rsidP="00AF1774">
      <w:pPr>
        <w:rPr>
          <w:rFonts w:ascii="Arial" w:hAnsi="Arial" w:cs="Arial"/>
          <w:sz w:val="24"/>
          <w:szCs w:val="24"/>
          <w:lang w:val="es-ES"/>
        </w:rPr>
      </w:pPr>
    </w:p>
    <w:p w14:paraId="2BBAE455" w14:textId="77777777" w:rsidR="00AF1774" w:rsidRPr="00AF1774" w:rsidRDefault="00AF1774" w:rsidP="00AF1774">
      <w:pPr>
        <w:numPr>
          <w:ilvl w:val="0"/>
          <w:numId w:val="112"/>
        </w:numPr>
        <w:spacing w:after="0" w:line="240" w:lineRule="auto"/>
        <w:contextualSpacing/>
        <w:jc w:val="both"/>
        <w:rPr>
          <w:rFonts w:ascii="Arial" w:eastAsia="Times New Roman" w:hAnsi="Arial" w:cs="Arial"/>
          <w:sz w:val="24"/>
          <w:szCs w:val="24"/>
          <w:lang w:val="es-ES" w:eastAsia="es-PE"/>
        </w:rPr>
      </w:pPr>
      <w:r w:rsidRPr="00AF1774">
        <w:rPr>
          <w:rFonts w:ascii="Arial" w:eastAsia="Times New Roman" w:hAnsi="Arial" w:cs="Arial"/>
          <w:sz w:val="24"/>
          <w:szCs w:val="24"/>
          <w:lang w:val="es-ES" w:eastAsia="es-PE"/>
        </w:rPr>
        <w:t>Interfaz de mantenimiento de cursos</w:t>
      </w:r>
    </w:p>
    <w:p w14:paraId="3BD64C5F" w14:textId="77777777" w:rsidR="00AF1774" w:rsidRPr="00AF1774" w:rsidRDefault="00AF1774" w:rsidP="00AF1774">
      <w:pPr>
        <w:spacing w:after="0" w:line="240" w:lineRule="auto"/>
        <w:ind w:left="720"/>
        <w:contextualSpacing/>
        <w:jc w:val="both"/>
        <w:rPr>
          <w:rFonts w:ascii="Arial" w:eastAsia="Times New Roman" w:hAnsi="Arial" w:cs="Arial"/>
          <w:sz w:val="24"/>
          <w:szCs w:val="24"/>
          <w:lang w:val="es-ES" w:eastAsia="es-PE"/>
        </w:rPr>
      </w:pPr>
    </w:p>
    <w:tbl>
      <w:tblPr>
        <w:tblStyle w:val="Tablaconcuadrcula3"/>
        <w:tblW w:w="0" w:type="auto"/>
        <w:tblLook w:val="04A0" w:firstRow="1" w:lastRow="0" w:firstColumn="1" w:lastColumn="0" w:noHBand="0" w:noVBand="1"/>
      </w:tblPr>
      <w:tblGrid>
        <w:gridCol w:w="4186"/>
        <w:gridCol w:w="4308"/>
      </w:tblGrid>
      <w:tr w:rsidR="00AF1774" w:rsidRPr="00AF1774" w14:paraId="5FDAA99F" w14:textId="77777777" w:rsidTr="33B51CAA">
        <w:tc>
          <w:tcPr>
            <w:tcW w:w="8494" w:type="dxa"/>
            <w:gridSpan w:val="2"/>
          </w:tcPr>
          <w:p w14:paraId="273CBAE5" w14:textId="77777777" w:rsidR="00AF1774" w:rsidRPr="00AF1774" w:rsidRDefault="00AF1774" w:rsidP="00AF1774">
            <w:pPr>
              <w:rPr>
                <w:rFonts w:ascii="Arial" w:hAnsi="Arial" w:cs="Arial"/>
                <w:sz w:val="24"/>
                <w:szCs w:val="24"/>
              </w:rPr>
            </w:pPr>
            <w:r w:rsidRPr="00AF1774">
              <w:rPr>
                <w:rFonts w:ascii="Arial" w:hAnsi="Arial" w:cs="Arial"/>
                <w:sz w:val="24"/>
                <w:szCs w:val="24"/>
              </w:rPr>
              <w:t xml:space="preserve">Nombre: </w:t>
            </w:r>
            <w:proofErr w:type="spellStart"/>
            <w:r w:rsidRPr="00AF1774">
              <w:rPr>
                <w:rFonts w:ascii="Arial" w:hAnsi="Arial" w:cs="Arial"/>
                <w:sz w:val="24"/>
                <w:szCs w:val="24"/>
              </w:rPr>
              <w:t>frmMantenimientoCursos</w:t>
            </w:r>
            <w:proofErr w:type="spellEnd"/>
          </w:p>
        </w:tc>
      </w:tr>
      <w:tr w:rsidR="00AF1774" w:rsidRPr="00AF1774" w14:paraId="143CF5AA" w14:textId="77777777" w:rsidTr="33B51CAA">
        <w:tc>
          <w:tcPr>
            <w:tcW w:w="8494" w:type="dxa"/>
            <w:gridSpan w:val="2"/>
          </w:tcPr>
          <w:p w14:paraId="62AA2F12" w14:textId="77777777" w:rsidR="00AF1774" w:rsidRPr="00AF1774" w:rsidRDefault="00AF1774" w:rsidP="00AF1774">
            <w:pPr>
              <w:rPr>
                <w:rFonts w:ascii="Arial" w:hAnsi="Arial" w:cs="Arial"/>
                <w:sz w:val="24"/>
                <w:szCs w:val="24"/>
              </w:rPr>
            </w:pPr>
            <w:r w:rsidRPr="00AF1774">
              <w:rPr>
                <w:rFonts w:ascii="Arial" w:hAnsi="Arial" w:cs="Arial"/>
                <w:sz w:val="24"/>
                <w:szCs w:val="24"/>
              </w:rPr>
              <w:t>Descripción:</w:t>
            </w:r>
          </w:p>
          <w:p w14:paraId="35DCBE79" w14:textId="77777777" w:rsidR="00AF1774" w:rsidRPr="00AF1774" w:rsidRDefault="00AF1774" w:rsidP="00AF1774">
            <w:pPr>
              <w:rPr>
                <w:rFonts w:ascii="Arial" w:hAnsi="Arial" w:cs="Arial"/>
                <w:sz w:val="24"/>
                <w:szCs w:val="24"/>
                <w:lang w:val="es-MX"/>
              </w:rPr>
            </w:pPr>
            <w:r w:rsidRPr="00AF1774">
              <w:rPr>
                <w:rFonts w:ascii="Arial" w:hAnsi="Arial" w:cs="Arial"/>
                <w:sz w:val="24"/>
                <w:szCs w:val="24"/>
                <w:lang w:val="es-MX"/>
              </w:rPr>
              <w:t>Esta interfaz permite realizar un CRUD de las carreras disponibles de la aplicación web.</w:t>
            </w:r>
          </w:p>
          <w:p w14:paraId="7084083D" w14:textId="77777777" w:rsidR="00AF1774" w:rsidRPr="00AF1774" w:rsidRDefault="00AF1774" w:rsidP="00AF1774">
            <w:pPr>
              <w:rPr>
                <w:rFonts w:ascii="Arial" w:hAnsi="Arial" w:cs="Arial"/>
                <w:sz w:val="24"/>
                <w:szCs w:val="24"/>
              </w:rPr>
            </w:pPr>
          </w:p>
        </w:tc>
      </w:tr>
      <w:tr w:rsidR="00AF1774" w:rsidRPr="00AF1774" w14:paraId="25FAA5BA" w14:textId="77777777" w:rsidTr="33B51CAA">
        <w:trPr>
          <w:trHeight w:val="814"/>
        </w:trPr>
        <w:tc>
          <w:tcPr>
            <w:tcW w:w="4186" w:type="dxa"/>
          </w:tcPr>
          <w:p w14:paraId="01A924A6"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entrada:</w:t>
            </w:r>
          </w:p>
          <w:p w14:paraId="50EF9606" w14:textId="77777777" w:rsidR="00AF1774" w:rsidRPr="00AF1774" w:rsidRDefault="00AF1774" w:rsidP="00AF1774">
            <w:pPr>
              <w:numPr>
                <w:ilvl w:val="0"/>
                <w:numId w:val="88"/>
              </w:numPr>
              <w:jc w:val="both"/>
              <w:rPr>
                <w:rFonts w:ascii="Arial" w:eastAsia="Times New Roman" w:hAnsi="Arial" w:cs="Arial"/>
                <w:sz w:val="24"/>
                <w:szCs w:val="24"/>
                <w:lang w:eastAsia="es-PE"/>
              </w:rPr>
            </w:pPr>
            <w:proofErr w:type="spellStart"/>
            <w:r w:rsidRPr="00AF1774">
              <w:rPr>
                <w:rFonts w:ascii="Arial" w:eastAsia="Times New Roman" w:hAnsi="Arial" w:cs="Arial"/>
                <w:sz w:val="24"/>
                <w:szCs w:val="24"/>
                <w:lang w:eastAsia="es-PE"/>
              </w:rPr>
              <w:t>Edit</w:t>
            </w:r>
            <w:proofErr w:type="spellEnd"/>
          </w:p>
          <w:p w14:paraId="125B33FC" w14:textId="77777777" w:rsidR="00AF1774" w:rsidRPr="00AF1774" w:rsidRDefault="00AF1774" w:rsidP="00AF1774">
            <w:pPr>
              <w:numPr>
                <w:ilvl w:val="0"/>
                <w:numId w:val="88"/>
              </w:numPr>
              <w:jc w:val="both"/>
              <w:rPr>
                <w:rFonts w:ascii="Arial" w:eastAsia="Times New Roman" w:hAnsi="Arial" w:cs="Arial"/>
                <w:sz w:val="24"/>
                <w:szCs w:val="24"/>
                <w:lang w:eastAsia="es-PE"/>
              </w:rPr>
            </w:pPr>
            <w:proofErr w:type="spellStart"/>
            <w:r w:rsidRPr="00AF1774">
              <w:rPr>
                <w:rFonts w:ascii="Arial" w:eastAsia="Times New Roman" w:hAnsi="Arial" w:cs="Arial"/>
                <w:sz w:val="24"/>
                <w:szCs w:val="24"/>
                <w:lang w:eastAsia="es-PE"/>
              </w:rPr>
              <w:t>Delete</w:t>
            </w:r>
            <w:proofErr w:type="spellEnd"/>
          </w:p>
          <w:p w14:paraId="4FE5F448" w14:textId="77777777" w:rsidR="00AF1774" w:rsidRPr="00AF1774" w:rsidRDefault="00AF1774" w:rsidP="00AF1774">
            <w:pPr>
              <w:numPr>
                <w:ilvl w:val="0"/>
                <w:numId w:val="88"/>
              </w:numPr>
              <w:jc w:val="both"/>
              <w:rPr>
                <w:rFonts w:ascii="Arial" w:eastAsia="Times New Roman" w:hAnsi="Arial" w:cs="Arial"/>
                <w:sz w:val="24"/>
                <w:szCs w:val="24"/>
                <w:lang w:eastAsia="es-PE"/>
              </w:rPr>
            </w:pPr>
            <w:proofErr w:type="spellStart"/>
            <w:r w:rsidRPr="00AF1774">
              <w:rPr>
                <w:rFonts w:ascii="Arial" w:eastAsia="Times New Roman" w:hAnsi="Arial" w:cs="Arial"/>
                <w:sz w:val="24"/>
                <w:szCs w:val="24"/>
                <w:lang w:eastAsia="es-PE"/>
              </w:rPr>
              <w:t>Detail</w:t>
            </w:r>
            <w:proofErr w:type="spellEnd"/>
          </w:p>
          <w:p w14:paraId="43D94EAA" w14:textId="77777777" w:rsidR="00AF1774" w:rsidRPr="00AF1774" w:rsidRDefault="00AF1774" w:rsidP="00AF1774">
            <w:pPr>
              <w:numPr>
                <w:ilvl w:val="0"/>
                <w:numId w:val="88"/>
              </w:numPr>
              <w:jc w:val="both"/>
              <w:rPr>
                <w:rFonts w:ascii="Arial" w:eastAsia="Times New Roman" w:hAnsi="Arial" w:cs="Arial"/>
                <w:sz w:val="24"/>
                <w:szCs w:val="24"/>
                <w:lang w:eastAsia="es-PE"/>
              </w:rPr>
            </w:pPr>
            <w:proofErr w:type="spellStart"/>
            <w:r w:rsidRPr="00AF1774">
              <w:rPr>
                <w:rFonts w:ascii="Arial" w:eastAsia="Times New Roman" w:hAnsi="Arial" w:cs="Arial"/>
                <w:sz w:val="24"/>
                <w:szCs w:val="24"/>
                <w:lang w:eastAsia="es-PE"/>
              </w:rPr>
              <w:t>Create</w:t>
            </w:r>
            <w:proofErr w:type="spellEnd"/>
            <w:r w:rsidRPr="00AF1774">
              <w:rPr>
                <w:rFonts w:ascii="Arial" w:eastAsia="Times New Roman" w:hAnsi="Arial" w:cs="Arial"/>
                <w:sz w:val="24"/>
                <w:szCs w:val="24"/>
                <w:lang w:eastAsia="es-PE"/>
              </w:rPr>
              <w:t xml:space="preserve"> New</w:t>
            </w:r>
          </w:p>
          <w:p w14:paraId="02ABA7CD" w14:textId="77777777" w:rsidR="00AF1774" w:rsidRPr="00AF1774" w:rsidRDefault="00AF1774" w:rsidP="00AF1774">
            <w:pPr>
              <w:jc w:val="both"/>
              <w:rPr>
                <w:rFonts w:ascii="Arial" w:eastAsia="Times New Roman" w:hAnsi="Arial" w:cs="Arial"/>
                <w:sz w:val="24"/>
                <w:szCs w:val="24"/>
                <w:lang w:eastAsia="es-PE"/>
              </w:rPr>
            </w:pPr>
          </w:p>
        </w:tc>
        <w:tc>
          <w:tcPr>
            <w:tcW w:w="4308" w:type="dxa"/>
          </w:tcPr>
          <w:p w14:paraId="0E51275C"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salida:</w:t>
            </w:r>
          </w:p>
          <w:p w14:paraId="5A5FBDA1" w14:textId="77777777" w:rsidR="00AF1774" w:rsidRPr="00AF1774" w:rsidRDefault="00AF1774" w:rsidP="00AF1774">
            <w:pPr>
              <w:numPr>
                <w:ilvl w:val="0"/>
                <w:numId w:val="116"/>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Cambio de estado del curso</w:t>
            </w:r>
          </w:p>
        </w:tc>
      </w:tr>
      <w:tr w:rsidR="00AF1774" w:rsidRPr="00AF1774" w14:paraId="7AAD0A53" w14:textId="77777777" w:rsidTr="33B51CAA">
        <w:trPr>
          <w:trHeight w:val="1264"/>
        </w:trPr>
        <w:tc>
          <w:tcPr>
            <w:tcW w:w="8494" w:type="dxa"/>
            <w:gridSpan w:val="2"/>
          </w:tcPr>
          <w:p w14:paraId="1BB49B0D" w14:textId="77777777" w:rsidR="00AF1774" w:rsidRPr="00AF1774" w:rsidRDefault="00AF1774" w:rsidP="00AF1774">
            <w:pPr>
              <w:rPr>
                <w:rFonts w:ascii="Arial" w:hAnsi="Arial" w:cs="Arial"/>
                <w:sz w:val="24"/>
                <w:szCs w:val="24"/>
              </w:rPr>
            </w:pPr>
            <w:r w:rsidRPr="00AF1774">
              <w:rPr>
                <w:rFonts w:ascii="Arial" w:hAnsi="Arial" w:cs="Arial"/>
                <w:noProof/>
                <w:sz w:val="24"/>
                <w:szCs w:val="24"/>
                <w:lang w:val="es-MX"/>
              </w:rPr>
              <w:lastRenderedPageBreak/>
              <w:drawing>
                <wp:anchor distT="0" distB="0" distL="114300" distR="114300" simplePos="0" relativeHeight="251668480" behindDoc="1" locked="0" layoutInCell="1" allowOverlap="1" wp14:anchorId="613B6513" wp14:editId="3EA161CB">
                  <wp:simplePos x="0" y="0"/>
                  <wp:positionH relativeFrom="page">
                    <wp:posOffset>43</wp:posOffset>
                  </wp:positionH>
                  <wp:positionV relativeFrom="paragraph">
                    <wp:posOffset>54455</wp:posOffset>
                  </wp:positionV>
                  <wp:extent cx="5381971" cy="3988014"/>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6028" t="5256" r="14254" b="2896"/>
                          <a:stretch/>
                        </pic:blipFill>
                        <pic:spPr bwMode="auto">
                          <a:xfrm>
                            <a:off x="0" y="0"/>
                            <a:ext cx="5381971" cy="39880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5B7212BA" w14:textId="77777777" w:rsidR="00AF1774" w:rsidRPr="00AF1774" w:rsidRDefault="00AF1774" w:rsidP="00AF1774">
      <w:pPr>
        <w:rPr>
          <w:rFonts w:ascii="Arial" w:hAnsi="Arial" w:cs="Arial"/>
          <w:sz w:val="24"/>
          <w:szCs w:val="24"/>
          <w:lang w:val="es-ES"/>
        </w:rPr>
      </w:pPr>
    </w:p>
    <w:p w14:paraId="42455E16" w14:textId="77777777" w:rsidR="00AF1774" w:rsidRPr="00AF1774" w:rsidRDefault="00AF1774" w:rsidP="00AF1774">
      <w:pPr>
        <w:rPr>
          <w:rFonts w:ascii="Arial" w:hAnsi="Arial" w:cs="Arial"/>
          <w:sz w:val="24"/>
          <w:szCs w:val="24"/>
          <w:lang w:val="es-ES"/>
        </w:rPr>
      </w:pPr>
    </w:p>
    <w:p w14:paraId="7A3736C6" w14:textId="77777777" w:rsidR="00AF1774" w:rsidRPr="00AF1774" w:rsidRDefault="00AF1774" w:rsidP="00AF1774">
      <w:pPr>
        <w:rPr>
          <w:rFonts w:ascii="Arial" w:hAnsi="Arial" w:cs="Arial"/>
          <w:sz w:val="24"/>
          <w:szCs w:val="24"/>
          <w:lang w:val="es-ES"/>
        </w:rPr>
      </w:pPr>
    </w:p>
    <w:p w14:paraId="333D4064" w14:textId="77777777" w:rsidR="00AF1774" w:rsidRPr="00AF1774" w:rsidRDefault="00AF1774" w:rsidP="00AF1774">
      <w:pPr>
        <w:rPr>
          <w:rFonts w:ascii="Arial" w:hAnsi="Arial" w:cs="Arial"/>
          <w:sz w:val="24"/>
          <w:szCs w:val="24"/>
          <w:lang w:val="es-ES"/>
        </w:rPr>
      </w:pPr>
    </w:p>
    <w:p w14:paraId="4FDC1CE9" w14:textId="77777777" w:rsidR="00AF1774" w:rsidRPr="00AF1774" w:rsidRDefault="00AF1774" w:rsidP="00AF1774">
      <w:pPr>
        <w:rPr>
          <w:rFonts w:ascii="Arial" w:hAnsi="Arial" w:cs="Arial"/>
          <w:sz w:val="24"/>
          <w:szCs w:val="24"/>
          <w:lang w:val="es-ES"/>
        </w:rPr>
      </w:pPr>
    </w:p>
    <w:p w14:paraId="4A4DF5A7" w14:textId="77777777" w:rsidR="00AF1774" w:rsidRPr="00AF1774" w:rsidRDefault="00AF1774" w:rsidP="00AF1774">
      <w:pPr>
        <w:rPr>
          <w:rFonts w:ascii="Arial" w:hAnsi="Arial" w:cs="Arial"/>
          <w:sz w:val="24"/>
          <w:szCs w:val="24"/>
          <w:lang w:val="es-ES"/>
        </w:rPr>
      </w:pPr>
    </w:p>
    <w:p w14:paraId="2BD5EDCC" w14:textId="77777777" w:rsidR="00AF1774" w:rsidRPr="00AF1774" w:rsidRDefault="00AF1774" w:rsidP="00AF1774">
      <w:pPr>
        <w:rPr>
          <w:rFonts w:ascii="Arial" w:hAnsi="Arial" w:cs="Arial"/>
          <w:sz w:val="24"/>
          <w:szCs w:val="24"/>
          <w:lang w:val="es-ES"/>
        </w:rPr>
      </w:pPr>
    </w:p>
    <w:p w14:paraId="491074B0" w14:textId="77777777" w:rsidR="00AF1774" w:rsidRPr="00AF1774" w:rsidRDefault="00AF1774" w:rsidP="00AF1774">
      <w:pPr>
        <w:rPr>
          <w:rFonts w:ascii="Arial" w:hAnsi="Arial" w:cs="Arial"/>
          <w:sz w:val="24"/>
          <w:szCs w:val="24"/>
          <w:lang w:val="es-ES"/>
        </w:rPr>
      </w:pPr>
    </w:p>
    <w:p w14:paraId="17596C04" w14:textId="77777777" w:rsidR="00AF1774" w:rsidRPr="00AF1774" w:rsidRDefault="00AF1774" w:rsidP="00AF1774">
      <w:pPr>
        <w:numPr>
          <w:ilvl w:val="0"/>
          <w:numId w:val="112"/>
        </w:numPr>
        <w:spacing w:after="0" w:line="240" w:lineRule="auto"/>
        <w:contextualSpacing/>
        <w:jc w:val="both"/>
        <w:rPr>
          <w:rFonts w:ascii="Arial" w:eastAsia="Times New Roman" w:hAnsi="Arial" w:cs="Arial"/>
          <w:sz w:val="24"/>
          <w:szCs w:val="24"/>
          <w:lang w:val="es-ES" w:eastAsia="es-PE"/>
        </w:rPr>
      </w:pPr>
      <w:r w:rsidRPr="00AF1774">
        <w:rPr>
          <w:rFonts w:ascii="Arial" w:eastAsia="Times New Roman" w:hAnsi="Arial" w:cs="Arial"/>
          <w:sz w:val="24"/>
          <w:szCs w:val="24"/>
          <w:lang w:val="es-ES" w:eastAsia="es-PE"/>
        </w:rPr>
        <w:t>Interfaz de mantenimiento de alumnos</w:t>
      </w:r>
    </w:p>
    <w:p w14:paraId="5C919464" w14:textId="77777777" w:rsidR="00AF1774" w:rsidRPr="00AF1774" w:rsidRDefault="00AF1774" w:rsidP="00AF1774">
      <w:pPr>
        <w:spacing w:after="0" w:line="240" w:lineRule="auto"/>
        <w:ind w:left="720"/>
        <w:contextualSpacing/>
        <w:jc w:val="both"/>
        <w:rPr>
          <w:rFonts w:ascii="Arial" w:eastAsia="Times New Roman" w:hAnsi="Arial" w:cs="Arial"/>
          <w:sz w:val="24"/>
          <w:szCs w:val="24"/>
          <w:lang w:val="es-ES" w:eastAsia="es-PE"/>
        </w:rPr>
      </w:pPr>
    </w:p>
    <w:tbl>
      <w:tblPr>
        <w:tblStyle w:val="Tablaconcuadrcula3"/>
        <w:tblW w:w="0" w:type="auto"/>
        <w:tblLook w:val="04A0" w:firstRow="1" w:lastRow="0" w:firstColumn="1" w:lastColumn="0" w:noHBand="0" w:noVBand="1"/>
      </w:tblPr>
      <w:tblGrid>
        <w:gridCol w:w="4186"/>
        <w:gridCol w:w="4308"/>
      </w:tblGrid>
      <w:tr w:rsidR="00AF1774" w:rsidRPr="00AF1774" w14:paraId="2DD80F04" w14:textId="77777777" w:rsidTr="33B51CAA">
        <w:tc>
          <w:tcPr>
            <w:tcW w:w="8494" w:type="dxa"/>
            <w:gridSpan w:val="2"/>
          </w:tcPr>
          <w:p w14:paraId="57F6B058" w14:textId="77777777" w:rsidR="00AF1774" w:rsidRPr="00AF1774" w:rsidRDefault="00AF1774" w:rsidP="00AF1774">
            <w:pPr>
              <w:rPr>
                <w:rFonts w:ascii="Arial" w:hAnsi="Arial" w:cs="Arial"/>
                <w:sz w:val="24"/>
                <w:szCs w:val="24"/>
              </w:rPr>
            </w:pPr>
            <w:r w:rsidRPr="00AF1774">
              <w:rPr>
                <w:rFonts w:ascii="Arial" w:hAnsi="Arial" w:cs="Arial"/>
                <w:sz w:val="24"/>
                <w:szCs w:val="24"/>
              </w:rPr>
              <w:t xml:space="preserve">Nombre: </w:t>
            </w:r>
            <w:proofErr w:type="spellStart"/>
            <w:r w:rsidRPr="00AF1774">
              <w:rPr>
                <w:rFonts w:ascii="Arial" w:hAnsi="Arial" w:cs="Arial"/>
                <w:sz w:val="24"/>
                <w:szCs w:val="24"/>
              </w:rPr>
              <w:t>frmMantenimientoAlumnos</w:t>
            </w:r>
            <w:proofErr w:type="spellEnd"/>
          </w:p>
        </w:tc>
      </w:tr>
      <w:tr w:rsidR="00AF1774" w:rsidRPr="00AF1774" w14:paraId="50579F1E" w14:textId="77777777" w:rsidTr="33B51CAA">
        <w:tc>
          <w:tcPr>
            <w:tcW w:w="8494" w:type="dxa"/>
            <w:gridSpan w:val="2"/>
          </w:tcPr>
          <w:p w14:paraId="54C4C745" w14:textId="77777777" w:rsidR="00AF1774" w:rsidRPr="00AF1774" w:rsidRDefault="00AF1774" w:rsidP="00AF1774">
            <w:pPr>
              <w:rPr>
                <w:rFonts w:ascii="Arial" w:hAnsi="Arial" w:cs="Arial"/>
                <w:sz w:val="24"/>
                <w:szCs w:val="24"/>
              </w:rPr>
            </w:pPr>
            <w:r w:rsidRPr="00AF1774">
              <w:rPr>
                <w:rFonts w:ascii="Arial" w:hAnsi="Arial" w:cs="Arial"/>
                <w:sz w:val="24"/>
                <w:szCs w:val="24"/>
              </w:rPr>
              <w:t>Descripción:</w:t>
            </w:r>
          </w:p>
          <w:p w14:paraId="1C1D9276" w14:textId="77777777" w:rsidR="00AF1774" w:rsidRPr="00AF1774" w:rsidRDefault="00AF1774" w:rsidP="00AF1774">
            <w:pPr>
              <w:rPr>
                <w:rFonts w:ascii="Arial" w:hAnsi="Arial" w:cs="Arial"/>
                <w:sz w:val="24"/>
                <w:szCs w:val="24"/>
                <w:lang w:val="es-MX"/>
              </w:rPr>
            </w:pPr>
            <w:r w:rsidRPr="00AF1774">
              <w:rPr>
                <w:rFonts w:ascii="Arial" w:hAnsi="Arial" w:cs="Arial"/>
                <w:sz w:val="24"/>
                <w:szCs w:val="24"/>
                <w:lang w:val="es-MX"/>
              </w:rPr>
              <w:t>Esta interfaz permite realizar un CRUD de los alumnos registrados en la web.</w:t>
            </w:r>
          </w:p>
          <w:p w14:paraId="35887E07" w14:textId="77777777" w:rsidR="00AF1774" w:rsidRPr="00AF1774" w:rsidRDefault="00AF1774" w:rsidP="00AF1774">
            <w:pPr>
              <w:rPr>
                <w:rFonts w:ascii="Arial" w:hAnsi="Arial" w:cs="Arial"/>
                <w:sz w:val="24"/>
                <w:szCs w:val="24"/>
              </w:rPr>
            </w:pPr>
          </w:p>
        </w:tc>
      </w:tr>
      <w:tr w:rsidR="00AF1774" w:rsidRPr="00AF1774" w14:paraId="6918D335" w14:textId="77777777" w:rsidTr="33B51CAA">
        <w:trPr>
          <w:trHeight w:val="814"/>
        </w:trPr>
        <w:tc>
          <w:tcPr>
            <w:tcW w:w="4186" w:type="dxa"/>
          </w:tcPr>
          <w:p w14:paraId="4C80342A"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entrada:</w:t>
            </w:r>
          </w:p>
          <w:p w14:paraId="6D5E092B" w14:textId="77777777" w:rsidR="00AF1774" w:rsidRPr="00AF1774" w:rsidRDefault="00AF1774" w:rsidP="00AF1774">
            <w:pPr>
              <w:numPr>
                <w:ilvl w:val="0"/>
                <w:numId w:val="88"/>
              </w:numPr>
              <w:jc w:val="both"/>
              <w:rPr>
                <w:rFonts w:ascii="Arial" w:eastAsia="Times New Roman" w:hAnsi="Arial" w:cs="Arial"/>
                <w:sz w:val="24"/>
                <w:szCs w:val="24"/>
                <w:lang w:eastAsia="es-PE"/>
              </w:rPr>
            </w:pPr>
            <w:proofErr w:type="spellStart"/>
            <w:r w:rsidRPr="00AF1774">
              <w:rPr>
                <w:rFonts w:ascii="Arial" w:eastAsia="Times New Roman" w:hAnsi="Arial" w:cs="Arial"/>
                <w:sz w:val="24"/>
                <w:szCs w:val="24"/>
                <w:lang w:eastAsia="es-PE"/>
              </w:rPr>
              <w:t>Edit</w:t>
            </w:r>
            <w:proofErr w:type="spellEnd"/>
          </w:p>
          <w:p w14:paraId="4B92B5A0" w14:textId="77777777" w:rsidR="00AF1774" w:rsidRPr="00AF1774" w:rsidRDefault="00AF1774" w:rsidP="00AF1774">
            <w:pPr>
              <w:numPr>
                <w:ilvl w:val="0"/>
                <w:numId w:val="88"/>
              </w:numPr>
              <w:jc w:val="both"/>
              <w:rPr>
                <w:rFonts w:ascii="Arial" w:eastAsia="Times New Roman" w:hAnsi="Arial" w:cs="Arial"/>
                <w:sz w:val="24"/>
                <w:szCs w:val="24"/>
                <w:lang w:eastAsia="es-PE"/>
              </w:rPr>
            </w:pPr>
            <w:proofErr w:type="spellStart"/>
            <w:r w:rsidRPr="00AF1774">
              <w:rPr>
                <w:rFonts w:ascii="Arial" w:eastAsia="Times New Roman" w:hAnsi="Arial" w:cs="Arial"/>
                <w:sz w:val="24"/>
                <w:szCs w:val="24"/>
                <w:lang w:eastAsia="es-PE"/>
              </w:rPr>
              <w:t>Delete</w:t>
            </w:r>
            <w:proofErr w:type="spellEnd"/>
          </w:p>
          <w:p w14:paraId="564E9078" w14:textId="77777777" w:rsidR="00AF1774" w:rsidRPr="00AF1774" w:rsidRDefault="00AF1774" w:rsidP="00AF1774">
            <w:pPr>
              <w:numPr>
                <w:ilvl w:val="0"/>
                <w:numId w:val="88"/>
              </w:numPr>
              <w:jc w:val="both"/>
              <w:rPr>
                <w:rFonts w:ascii="Arial" w:eastAsia="Times New Roman" w:hAnsi="Arial" w:cs="Arial"/>
                <w:sz w:val="24"/>
                <w:szCs w:val="24"/>
                <w:lang w:eastAsia="es-PE"/>
              </w:rPr>
            </w:pPr>
            <w:proofErr w:type="spellStart"/>
            <w:r w:rsidRPr="00AF1774">
              <w:rPr>
                <w:rFonts w:ascii="Arial" w:eastAsia="Times New Roman" w:hAnsi="Arial" w:cs="Arial"/>
                <w:sz w:val="24"/>
                <w:szCs w:val="24"/>
                <w:lang w:eastAsia="es-PE"/>
              </w:rPr>
              <w:t>Detail</w:t>
            </w:r>
            <w:proofErr w:type="spellEnd"/>
          </w:p>
          <w:p w14:paraId="1F09212A" w14:textId="77777777" w:rsidR="00AF1774" w:rsidRPr="00AF1774" w:rsidRDefault="00AF1774" w:rsidP="00AF1774">
            <w:pPr>
              <w:ind w:left="360"/>
              <w:rPr>
                <w:rFonts w:ascii="Arial" w:hAnsi="Arial" w:cs="Arial"/>
                <w:sz w:val="24"/>
                <w:szCs w:val="24"/>
                <w:lang w:val="es-MX"/>
              </w:rPr>
            </w:pPr>
          </w:p>
        </w:tc>
        <w:tc>
          <w:tcPr>
            <w:tcW w:w="4308" w:type="dxa"/>
          </w:tcPr>
          <w:p w14:paraId="3C4A0C5E"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salida:</w:t>
            </w:r>
          </w:p>
          <w:p w14:paraId="7FC95041" w14:textId="77777777" w:rsidR="00AF1774" w:rsidRPr="00AF1774" w:rsidRDefault="00AF1774" w:rsidP="00AF1774">
            <w:pPr>
              <w:numPr>
                <w:ilvl w:val="0"/>
                <w:numId w:val="115"/>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Cambio de estado del alumno</w:t>
            </w:r>
          </w:p>
        </w:tc>
      </w:tr>
      <w:tr w:rsidR="00AF1774" w:rsidRPr="00AF1774" w14:paraId="52011AF8" w14:textId="77777777" w:rsidTr="33B51CAA">
        <w:trPr>
          <w:trHeight w:val="1264"/>
        </w:trPr>
        <w:tc>
          <w:tcPr>
            <w:tcW w:w="8494" w:type="dxa"/>
            <w:gridSpan w:val="2"/>
          </w:tcPr>
          <w:p w14:paraId="786B935C" w14:textId="77777777" w:rsidR="00AF1774" w:rsidRPr="00AF1774" w:rsidRDefault="00AF1774" w:rsidP="00AF1774">
            <w:pPr>
              <w:rPr>
                <w:rFonts w:ascii="Arial" w:hAnsi="Arial" w:cs="Arial"/>
                <w:sz w:val="24"/>
                <w:szCs w:val="24"/>
              </w:rPr>
            </w:pPr>
            <w:r w:rsidRPr="00AF1774">
              <w:rPr>
                <w:rFonts w:ascii="Arial" w:hAnsi="Arial" w:cs="Arial"/>
                <w:noProof/>
                <w:sz w:val="24"/>
                <w:szCs w:val="24"/>
                <w:lang w:val="es-MX"/>
              </w:rPr>
              <w:drawing>
                <wp:anchor distT="0" distB="0" distL="114300" distR="114300" simplePos="0" relativeHeight="251670528" behindDoc="0" locked="0" layoutInCell="1" allowOverlap="1" wp14:anchorId="5031850F" wp14:editId="16CA61E6">
                  <wp:simplePos x="0" y="0"/>
                  <wp:positionH relativeFrom="column">
                    <wp:posOffset>-65234</wp:posOffset>
                  </wp:positionH>
                  <wp:positionV relativeFrom="paragraph">
                    <wp:posOffset>123894</wp:posOffset>
                  </wp:positionV>
                  <wp:extent cx="5331816" cy="4290001"/>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31816" cy="4290001"/>
                          </a:xfrm>
                          <a:prstGeom prst="rect">
                            <a:avLst/>
                          </a:prstGeom>
                          <a:noFill/>
                        </pic:spPr>
                      </pic:pic>
                    </a:graphicData>
                  </a:graphic>
                  <wp14:sizeRelH relativeFrom="page">
                    <wp14:pctWidth>0</wp14:pctWidth>
                  </wp14:sizeRelH>
                  <wp14:sizeRelV relativeFrom="page">
                    <wp14:pctHeight>0</wp14:pctHeight>
                  </wp14:sizeRelV>
                </wp:anchor>
              </w:drawing>
            </w:r>
          </w:p>
        </w:tc>
      </w:tr>
    </w:tbl>
    <w:p w14:paraId="0F748153" w14:textId="77777777" w:rsidR="00AF1774" w:rsidRPr="00AF1774" w:rsidRDefault="00AF1774" w:rsidP="00AF1774">
      <w:pPr>
        <w:rPr>
          <w:rFonts w:ascii="Arial" w:hAnsi="Arial" w:cs="Arial"/>
          <w:sz w:val="24"/>
          <w:szCs w:val="24"/>
          <w:lang w:val="es-ES"/>
        </w:rPr>
      </w:pPr>
    </w:p>
    <w:p w14:paraId="03920FD8" w14:textId="77777777" w:rsidR="00AF1774" w:rsidRPr="00AF1774" w:rsidRDefault="00AF1774" w:rsidP="00AF1774">
      <w:pPr>
        <w:rPr>
          <w:rFonts w:ascii="Arial" w:hAnsi="Arial" w:cs="Arial"/>
          <w:sz w:val="24"/>
          <w:szCs w:val="24"/>
          <w:lang w:val="es-ES"/>
        </w:rPr>
      </w:pPr>
    </w:p>
    <w:p w14:paraId="157677E9" w14:textId="77777777" w:rsidR="00AF1774" w:rsidRPr="00AF1774" w:rsidRDefault="00AF1774" w:rsidP="00AF1774">
      <w:pPr>
        <w:rPr>
          <w:rFonts w:ascii="Arial" w:hAnsi="Arial" w:cs="Arial"/>
          <w:sz w:val="24"/>
          <w:szCs w:val="24"/>
          <w:lang w:val="es-ES"/>
        </w:rPr>
      </w:pPr>
    </w:p>
    <w:p w14:paraId="7CE2E016" w14:textId="77777777" w:rsidR="00AF1774" w:rsidRPr="00AF1774" w:rsidRDefault="00AF1774" w:rsidP="00AF1774">
      <w:pPr>
        <w:rPr>
          <w:rFonts w:ascii="Arial" w:hAnsi="Arial" w:cs="Arial"/>
          <w:sz w:val="24"/>
          <w:szCs w:val="24"/>
          <w:lang w:val="es-ES"/>
        </w:rPr>
      </w:pPr>
    </w:p>
    <w:p w14:paraId="26BB9FE8" w14:textId="77777777" w:rsidR="00AF1774" w:rsidRPr="00AF1774" w:rsidRDefault="00AF1774" w:rsidP="00AF1774">
      <w:pPr>
        <w:rPr>
          <w:rFonts w:ascii="Arial" w:hAnsi="Arial" w:cs="Arial"/>
          <w:sz w:val="24"/>
          <w:szCs w:val="24"/>
          <w:lang w:val="es-ES"/>
        </w:rPr>
      </w:pPr>
    </w:p>
    <w:p w14:paraId="06F26120" w14:textId="77777777" w:rsidR="00AF1774" w:rsidRPr="00AF1774" w:rsidRDefault="00AF1774" w:rsidP="00AF1774">
      <w:pPr>
        <w:rPr>
          <w:rFonts w:ascii="Arial" w:hAnsi="Arial" w:cs="Arial"/>
          <w:sz w:val="24"/>
          <w:szCs w:val="24"/>
          <w:lang w:val="es-ES"/>
        </w:rPr>
      </w:pPr>
    </w:p>
    <w:p w14:paraId="1B84B3F0" w14:textId="77777777" w:rsidR="00AF1774" w:rsidRPr="00AF1774" w:rsidRDefault="00AF1774" w:rsidP="00AF1774">
      <w:pPr>
        <w:rPr>
          <w:rFonts w:ascii="Arial" w:hAnsi="Arial" w:cs="Arial"/>
          <w:sz w:val="24"/>
          <w:szCs w:val="24"/>
          <w:lang w:val="es-ES"/>
        </w:rPr>
      </w:pPr>
    </w:p>
    <w:p w14:paraId="4CF7B137" w14:textId="77777777" w:rsidR="00AF1774" w:rsidRPr="00AF1774" w:rsidRDefault="00AF1774" w:rsidP="00AF1774">
      <w:pPr>
        <w:rPr>
          <w:rFonts w:ascii="Arial" w:hAnsi="Arial" w:cs="Arial"/>
          <w:sz w:val="24"/>
          <w:szCs w:val="24"/>
          <w:lang w:val="es-ES"/>
        </w:rPr>
      </w:pPr>
    </w:p>
    <w:p w14:paraId="55565934" w14:textId="77777777" w:rsidR="00AF1774" w:rsidRPr="00AF1774" w:rsidRDefault="00AF1774" w:rsidP="00AF1774">
      <w:pPr>
        <w:rPr>
          <w:rFonts w:ascii="Arial" w:hAnsi="Arial" w:cs="Arial"/>
          <w:sz w:val="24"/>
          <w:szCs w:val="24"/>
          <w:lang w:val="es-ES"/>
        </w:rPr>
      </w:pPr>
    </w:p>
    <w:p w14:paraId="6CA91201" w14:textId="77777777" w:rsidR="00AF1774" w:rsidRPr="00AF1774" w:rsidRDefault="00AF1774" w:rsidP="00AF1774">
      <w:pPr>
        <w:numPr>
          <w:ilvl w:val="0"/>
          <w:numId w:val="122"/>
        </w:numPr>
        <w:spacing w:after="0" w:line="240" w:lineRule="auto"/>
        <w:contextualSpacing/>
        <w:jc w:val="both"/>
        <w:rPr>
          <w:rFonts w:ascii="Arial" w:eastAsia="Times New Roman" w:hAnsi="Arial" w:cs="Arial"/>
          <w:sz w:val="24"/>
          <w:szCs w:val="24"/>
          <w:lang w:val="es-ES" w:eastAsia="es-PE"/>
        </w:rPr>
      </w:pPr>
      <w:r w:rsidRPr="00AF1774">
        <w:rPr>
          <w:rFonts w:ascii="Arial" w:eastAsia="Times New Roman" w:hAnsi="Arial" w:cs="Arial"/>
          <w:sz w:val="24"/>
          <w:szCs w:val="24"/>
          <w:lang w:val="es-ES" w:eastAsia="es-PE"/>
        </w:rPr>
        <w:t>Interfaz de mantenimiento de citas</w:t>
      </w:r>
    </w:p>
    <w:p w14:paraId="2D24A2B5" w14:textId="77777777" w:rsidR="00AF1774" w:rsidRPr="00AF1774" w:rsidRDefault="00AF1774" w:rsidP="00AF1774">
      <w:pPr>
        <w:spacing w:after="0" w:line="240" w:lineRule="auto"/>
        <w:ind w:left="720"/>
        <w:contextualSpacing/>
        <w:jc w:val="both"/>
        <w:rPr>
          <w:rFonts w:ascii="Arial" w:eastAsia="Times New Roman" w:hAnsi="Arial" w:cs="Arial"/>
          <w:sz w:val="24"/>
          <w:szCs w:val="24"/>
          <w:lang w:val="es-ES" w:eastAsia="es-PE"/>
        </w:rPr>
      </w:pPr>
    </w:p>
    <w:tbl>
      <w:tblPr>
        <w:tblStyle w:val="Tablaconcuadrcula3"/>
        <w:tblW w:w="0" w:type="auto"/>
        <w:tblLook w:val="04A0" w:firstRow="1" w:lastRow="0" w:firstColumn="1" w:lastColumn="0" w:noHBand="0" w:noVBand="1"/>
      </w:tblPr>
      <w:tblGrid>
        <w:gridCol w:w="4186"/>
        <w:gridCol w:w="4308"/>
      </w:tblGrid>
      <w:tr w:rsidR="00AF1774" w:rsidRPr="00AF1774" w14:paraId="3E5075B1" w14:textId="77777777" w:rsidTr="33B51CAA">
        <w:tc>
          <w:tcPr>
            <w:tcW w:w="8494" w:type="dxa"/>
            <w:gridSpan w:val="2"/>
          </w:tcPr>
          <w:p w14:paraId="7182B46C" w14:textId="77777777" w:rsidR="00AF1774" w:rsidRPr="00AF1774" w:rsidRDefault="00AF1774" w:rsidP="00AF1774">
            <w:pPr>
              <w:rPr>
                <w:rFonts w:ascii="Arial" w:hAnsi="Arial" w:cs="Arial"/>
                <w:sz w:val="24"/>
                <w:szCs w:val="24"/>
              </w:rPr>
            </w:pPr>
            <w:r w:rsidRPr="00AF1774">
              <w:rPr>
                <w:rFonts w:ascii="Arial" w:hAnsi="Arial" w:cs="Arial"/>
                <w:sz w:val="24"/>
                <w:szCs w:val="24"/>
              </w:rPr>
              <w:lastRenderedPageBreak/>
              <w:t xml:space="preserve">Nombre: </w:t>
            </w:r>
            <w:proofErr w:type="spellStart"/>
            <w:r w:rsidRPr="00AF1774">
              <w:rPr>
                <w:rFonts w:ascii="Arial" w:hAnsi="Arial" w:cs="Arial"/>
                <w:sz w:val="24"/>
                <w:szCs w:val="24"/>
              </w:rPr>
              <w:t>frmMantenimientoCitas</w:t>
            </w:r>
            <w:proofErr w:type="spellEnd"/>
          </w:p>
        </w:tc>
      </w:tr>
      <w:tr w:rsidR="00AF1774" w:rsidRPr="00AF1774" w14:paraId="50996020" w14:textId="77777777" w:rsidTr="33B51CAA">
        <w:tc>
          <w:tcPr>
            <w:tcW w:w="8494" w:type="dxa"/>
            <w:gridSpan w:val="2"/>
          </w:tcPr>
          <w:p w14:paraId="2FBFD4DA" w14:textId="77777777" w:rsidR="00AF1774" w:rsidRPr="00AF1774" w:rsidRDefault="00AF1774" w:rsidP="00AF1774">
            <w:pPr>
              <w:rPr>
                <w:rFonts w:ascii="Arial" w:hAnsi="Arial" w:cs="Arial"/>
                <w:sz w:val="24"/>
                <w:szCs w:val="24"/>
              </w:rPr>
            </w:pPr>
            <w:r w:rsidRPr="00AF1774">
              <w:rPr>
                <w:rFonts w:ascii="Arial" w:hAnsi="Arial" w:cs="Arial"/>
                <w:sz w:val="24"/>
                <w:szCs w:val="24"/>
              </w:rPr>
              <w:t>Descripción:</w:t>
            </w:r>
          </w:p>
          <w:p w14:paraId="6D5588F5" w14:textId="77777777" w:rsidR="00AF1774" w:rsidRPr="00AF1774" w:rsidRDefault="00AF1774" w:rsidP="00AF1774">
            <w:pPr>
              <w:rPr>
                <w:rFonts w:ascii="Arial" w:hAnsi="Arial" w:cs="Arial"/>
                <w:sz w:val="24"/>
                <w:szCs w:val="24"/>
                <w:lang w:val="es-MX"/>
              </w:rPr>
            </w:pPr>
            <w:r w:rsidRPr="00AF1774">
              <w:rPr>
                <w:rFonts w:ascii="Arial" w:hAnsi="Arial" w:cs="Arial"/>
                <w:sz w:val="24"/>
                <w:szCs w:val="24"/>
                <w:lang w:val="es-MX"/>
              </w:rPr>
              <w:t>Esta interfaz permite realizar un CRUD de las citas publicadas en la web.</w:t>
            </w:r>
          </w:p>
          <w:p w14:paraId="05741013" w14:textId="77777777" w:rsidR="00AF1774" w:rsidRPr="00AF1774" w:rsidRDefault="00AF1774" w:rsidP="00AF1774">
            <w:pPr>
              <w:rPr>
                <w:rFonts w:ascii="Arial" w:hAnsi="Arial" w:cs="Arial"/>
                <w:sz w:val="24"/>
                <w:szCs w:val="24"/>
              </w:rPr>
            </w:pPr>
          </w:p>
        </w:tc>
      </w:tr>
      <w:tr w:rsidR="00AF1774" w:rsidRPr="00AF1774" w14:paraId="234D9779" w14:textId="77777777" w:rsidTr="33B51CAA">
        <w:trPr>
          <w:trHeight w:val="814"/>
        </w:trPr>
        <w:tc>
          <w:tcPr>
            <w:tcW w:w="4186" w:type="dxa"/>
          </w:tcPr>
          <w:p w14:paraId="27098072"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entrada:</w:t>
            </w:r>
          </w:p>
          <w:p w14:paraId="32916091" w14:textId="77777777" w:rsidR="00AF1774" w:rsidRPr="00AF1774" w:rsidRDefault="00AF1774" w:rsidP="00AF1774">
            <w:pPr>
              <w:numPr>
                <w:ilvl w:val="0"/>
                <w:numId w:val="88"/>
              </w:numPr>
              <w:jc w:val="both"/>
              <w:rPr>
                <w:rFonts w:ascii="Arial" w:eastAsia="Times New Roman" w:hAnsi="Arial" w:cs="Arial"/>
                <w:sz w:val="24"/>
                <w:szCs w:val="24"/>
                <w:lang w:eastAsia="es-PE"/>
              </w:rPr>
            </w:pPr>
            <w:proofErr w:type="spellStart"/>
            <w:r w:rsidRPr="00AF1774">
              <w:rPr>
                <w:rFonts w:ascii="Arial" w:eastAsia="Times New Roman" w:hAnsi="Arial" w:cs="Arial"/>
                <w:sz w:val="24"/>
                <w:szCs w:val="24"/>
                <w:lang w:eastAsia="es-PE"/>
              </w:rPr>
              <w:t>Edit</w:t>
            </w:r>
            <w:proofErr w:type="spellEnd"/>
          </w:p>
          <w:p w14:paraId="0E327BA3" w14:textId="77777777" w:rsidR="00AF1774" w:rsidRPr="00AF1774" w:rsidRDefault="00AF1774" w:rsidP="00AF1774">
            <w:pPr>
              <w:numPr>
                <w:ilvl w:val="0"/>
                <w:numId w:val="88"/>
              </w:numPr>
              <w:jc w:val="both"/>
              <w:rPr>
                <w:rFonts w:ascii="Arial" w:eastAsia="Times New Roman" w:hAnsi="Arial" w:cs="Arial"/>
                <w:sz w:val="24"/>
                <w:szCs w:val="24"/>
                <w:lang w:eastAsia="es-PE"/>
              </w:rPr>
            </w:pPr>
            <w:proofErr w:type="spellStart"/>
            <w:r w:rsidRPr="00AF1774">
              <w:rPr>
                <w:rFonts w:ascii="Arial" w:eastAsia="Times New Roman" w:hAnsi="Arial" w:cs="Arial"/>
                <w:sz w:val="24"/>
                <w:szCs w:val="24"/>
                <w:lang w:eastAsia="es-PE"/>
              </w:rPr>
              <w:t>Delete</w:t>
            </w:r>
            <w:proofErr w:type="spellEnd"/>
          </w:p>
          <w:p w14:paraId="41BDD157" w14:textId="77777777" w:rsidR="00AF1774" w:rsidRPr="00AF1774" w:rsidRDefault="00AF1774" w:rsidP="00AF1774">
            <w:pPr>
              <w:numPr>
                <w:ilvl w:val="0"/>
                <w:numId w:val="88"/>
              </w:numPr>
              <w:jc w:val="both"/>
              <w:rPr>
                <w:rFonts w:ascii="Arial" w:eastAsia="Times New Roman" w:hAnsi="Arial" w:cs="Arial"/>
                <w:sz w:val="24"/>
                <w:szCs w:val="24"/>
                <w:lang w:eastAsia="es-PE"/>
              </w:rPr>
            </w:pPr>
            <w:proofErr w:type="spellStart"/>
            <w:r w:rsidRPr="00AF1774">
              <w:rPr>
                <w:rFonts w:ascii="Arial" w:eastAsia="Times New Roman" w:hAnsi="Arial" w:cs="Arial"/>
                <w:sz w:val="24"/>
                <w:szCs w:val="24"/>
                <w:lang w:eastAsia="es-PE"/>
              </w:rPr>
              <w:t>Detail</w:t>
            </w:r>
            <w:proofErr w:type="spellEnd"/>
          </w:p>
          <w:p w14:paraId="2A14C821" w14:textId="77777777" w:rsidR="00AF1774" w:rsidRPr="00AF1774" w:rsidRDefault="00AF1774" w:rsidP="00AF1774">
            <w:pPr>
              <w:ind w:left="360"/>
              <w:rPr>
                <w:rFonts w:ascii="Arial" w:hAnsi="Arial" w:cs="Arial"/>
                <w:sz w:val="24"/>
                <w:szCs w:val="24"/>
                <w:lang w:val="es-MX"/>
              </w:rPr>
            </w:pPr>
          </w:p>
        </w:tc>
        <w:tc>
          <w:tcPr>
            <w:tcW w:w="4308" w:type="dxa"/>
          </w:tcPr>
          <w:p w14:paraId="7A4E6570"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salida:</w:t>
            </w:r>
          </w:p>
          <w:p w14:paraId="2C967685" w14:textId="77777777" w:rsidR="00AF1774" w:rsidRPr="00AF1774" w:rsidRDefault="00AF1774" w:rsidP="00AF1774">
            <w:pPr>
              <w:numPr>
                <w:ilvl w:val="0"/>
                <w:numId w:val="114"/>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Cambio de estado de la cita</w:t>
            </w:r>
          </w:p>
        </w:tc>
      </w:tr>
      <w:tr w:rsidR="00AF1774" w:rsidRPr="00AF1774" w14:paraId="336677B6" w14:textId="77777777" w:rsidTr="33B51CAA">
        <w:trPr>
          <w:trHeight w:val="1264"/>
        </w:trPr>
        <w:tc>
          <w:tcPr>
            <w:tcW w:w="8494" w:type="dxa"/>
            <w:gridSpan w:val="2"/>
          </w:tcPr>
          <w:p w14:paraId="72B8B78C" w14:textId="77777777" w:rsidR="00AF1774" w:rsidRPr="00AF1774" w:rsidRDefault="00AF1774" w:rsidP="00AF1774">
            <w:pPr>
              <w:rPr>
                <w:rFonts w:ascii="Arial" w:hAnsi="Arial" w:cs="Arial"/>
                <w:sz w:val="24"/>
                <w:szCs w:val="24"/>
              </w:rPr>
            </w:pPr>
            <w:r w:rsidRPr="00AF1774">
              <w:rPr>
                <w:rFonts w:ascii="Arial" w:hAnsi="Arial" w:cs="Arial"/>
                <w:noProof/>
                <w:sz w:val="24"/>
                <w:szCs w:val="24"/>
                <w:lang w:val="es-MX"/>
              </w:rPr>
              <w:drawing>
                <wp:anchor distT="0" distB="0" distL="114300" distR="114300" simplePos="0" relativeHeight="251672576" behindDoc="1" locked="0" layoutInCell="1" allowOverlap="1" wp14:anchorId="6D1A7909" wp14:editId="2BA24F39">
                  <wp:simplePos x="0" y="0"/>
                  <wp:positionH relativeFrom="margin">
                    <wp:posOffset>-52705</wp:posOffset>
                  </wp:positionH>
                  <wp:positionV relativeFrom="paragraph">
                    <wp:posOffset>52070</wp:posOffset>
                  </wp:positionV>
                  <wp:extent cx="5358764" cy="4525645"/>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58764" cy="4525645"/>
                          </a:xfrm>
                          <a:prstGeom prst="rect">
                            <a:avLst/>
                          </a:prstGeom>
                          <a:noFill/>
                        </pic:spPr>
                      </pic:pic>
                    </a:graphicData>
                  </a:graphic>
                  <wp14:sizeRelH relativeFrom="page">
                    <wp14:pctWidth>0</wp14:pctWidth>
                  </wp14:sizeRelH>
                  <wp14:sizeRelV relativeFrom="page">
                    <wp14:pctHeight>0</wp14:pctHeight>
                  </wp14:sizeRelV>
                </wp:anchor>
              </w:drawing>
            </w:r>
          </w:p>
        </w:tc>
      </w:tr>
    </w:tbl>
    <w:p w14:paraId="7D0B52B6" w14:textId="77777777" w:rsidR="00AF1774" w:rsidRPr="00AF1774" w:rsidRDefault="00AF1774" w:rsidP="00AF1774">
      <w:pPr>
        <w:rPr>
          <w:rFonts w:ascii="Arial" w:hAnsi="Arial" w:cs="Arial"/>
          <w:sz w:val="24"/>
          <w:szCs w:val="24"/>
          <w:lang w:val="es-ES"/>
        </w:rPr>
      </w:pPr>
    </w:p>
    <w:p w14:paraId="367108E7" w14:textId="77777777" w:rsidR="00AF1774" w:rsidRPr="00AF1774" w:rsidRDefault="00AF1774" w:rsidP="00AF1774">
      <w:pPr>
        <w:rPr>
          <w:rFonts w:ascii="Arial" w:hAnsi="Arial" w:cs="Arial"/>
          <w:sz w:val="24"/>
          <w:szCs w:val="24"/>
          <w:lang w:val="es-ES"/>
        </w:rPr>
      </w:pPr>
    </w:p>
    <w:p w14:paraId="296F5844" w14:textId="77777777" w:rsidR="00AF1774" w:rsidRPr="00AF1774" w:rsidRDefault="00AF1774" w:rsidP="00AF1774">
      <w:pPr>
        <w:rPr>
          <w:rFonts w:ascii="Arial" w:hAnsi="Arial" w:cs="Arial"/>
          <w:sz w:val="24"/>
          <w:szCs w:val="24"/>
          <w:lang w:val="es-ES"/>
        </w:rPr>
      </w:pPr>
    </w:p>
    <w:p w14:paraId="2F99F415" w14:textId="77777777" w:rsidR="00AF1774" w:rsidRPr="00AF1774" w:rsidRDefault="00AF1774" w:rsidP="00AF1774">
      <w:pPr>
        <w:rPr>
          <w:rFonts w:ascii="Arial" w:hAnsi="Arial" w:cs="Arial"/>
          <w:sz w:val="24"/>
          <w:szCs w:val="24"/>
          <w:lang w:val="es-ES"/>
        </w:rPr>
      </w:pPr>
    </w:p>
    <w:p w14:paraId="40359921" w14:textId="77777777" w:rsidR="00AF1774" w:rsidRPr="00AF1774" w:rsidRDefault="00AF1774" w:rsidP="00AF1774">
      <w:pPr>
        <w:rPr>
          <w:rFonts w:ascii="Arial" w:hAnsi="Arial" w:cs="Arial"/>
          <w:sz w:val="24"/>
          <w:szCs w:val="24"/>
          <w:lang w:val="es-ES"/>
        </w:rPr>
      </w:pPr>
    </w:p>
    <w:p w14:paraId="6340561C" w14:textId="77777777" w:rsidR="00AF1774" w:rsidRPr="00AF1774" w:rsidRDefault="00AF1774" w:rsidP="00AF1774">
      <w:pPr>
        <w:rPr>
          <w:rFonts w:ascii="Arial" w:hAnsi="Arial" w:cs="Arial"/>
          <w:sz w:val="24"/>
          <w:szCs w:val="24"/>
          <w:lang w:val="es-ES"/>
        </w:rPr>
      </w:pPr>
    </w:p>
    <w:p w14:paraId="3634692F" w14:textId="77777777" w:rsidR="00AF1774" w:rsidRPr="00AF1774" w:rsidRDefault="00AF1774" w:rsidP="00AF1774">
      <w:pPr>
        <w:numPr>
          <w:ilvl w:val="0"/>
          <w:numId w:val="123"/>
        </w:numPr>
        <w:spacing w:after="0" w:line="240" w:lineRule="auto"/>
        <w:contextualSpacing/>
        <w:jc w:val="both"/>
        <w:rPr>
          <w:rFonts w:ascii="Arial" w:eastAsia="Times New Roman" w:hAnsi="Arial" w:cs="Arial"/>
          <w:sz w:val="24"/>
          <w:szCs w:val="24"/>
          <w:lang w:val="es-ES" w:eastAsia="es-PE"/>
        </w:rPr>
      </w:pPr>
      <w:r w:rsidRPr="00AF1774">
        <w:rPr>
          <w:rFonts w:ascii="Arial" w:eastAsia="Times New Roman" w:hAnsi="Arial" w:cs="Arial"/>
          <w:sz w:val="24"/>
          <w:szCs w:val="24"/>
          <w:lang w:val="es-ES" w:eastAsia="es-PE"/>
        </w:rPr>
        <w:t>Interfaz de valoraciones</w:t>
      </w:r>
    </w:p>
    <w:p w14:paraId="13B3F0F7" w14:textId="77777777" w:rsidR="00AF1774" w:rsidRPr="00AF1774" w:rsidRDefault="00AF1774" w:rsidP="00AF1774">
      <w:pPr>
        <w:spacing w:after="0" w:line="240" w:lineRule="auto"/>
        <w:ind w:left="720"/>
        <w:contextualSpacing/>
        <w:jc w:val="both"/>
        <w:rPr>
          <w:rFonts w:ascii="Arial" w:eastAsia="Times New Roman" w:hAnsi="Arial" w:cs="Arial"/>
          <w:sz w:val="24"/>
          <w:szCs w:val="24"/>
          <w:lang w:val="es-ES" w:eastAsia="es-PE"/>
        </w:rPr>
      </w:pPr>
    </w:p>
    <w:tbl>
      <w:tblPr>
        <w:tblStyle w:val="Tablaconcuadrcula3"/>
        <w:tblW w:w="0" w:type="auto"/>
        <w:tblLook w:val="04A0" w:firstRow="1" w:lastRow="0" w:firstColumn="1" w:lastColumn="0" w:noHBand="0" w:noVBand="1"/>
      </w:tblPr>
      <w:tblGrid>
        <w:gridCol w:w="4186"/>
        <w:gridCol w:w="4308"/>
      </w:tblGrid>
      <w:tr w:rsidR="00AF1774" w:rsidRPr="00AF1774" w14:paraId="3F805A03" w14:textId="77777777" w:rsidTr="33B51CAA">
        <w:tc>
          <w:tcPr>
            <w:tcW w:w="8494" w:type="dxa"/>
            <w:gridSpan w:val="2"/>
          </w:tcPr>
          <w:p w14:paraId="792FF2BE" w14:textId="77777777" w:rsidR="00AF1774" w:rsidRPr="00AF1774" w:rsidRDefault="00AF1774" w:rsidP="00AF1774">
            <w:pPr>
              <w:rPr>
                <w:rFonts w:ascii="Arial" w:hAnsi="Arial" w:cs="Arial"/>
                <w:sz w:val="24"/>
                <w:szCs w:val="24"/>
              </w:rPr>
            </w:pPr>
            <w:r w:rsidRPr="00AF1774">
              <w:rPr>
                <w:rFonts w:ascii="Arial" w:hAnsi="Arial" w:cs="Arial"/>
                <w:sz w:val="24"/>
                <w:szCs w:val="24"/>
              </w:rPr>
              <w:t xml:space="preserve">Nombre: </w:t>
            </w:r>
            <w:proofErr w:type="spellStart"/>
            <w:r w:rsidRPr="00AF1774">
              <w:rPr>
                <w:rFonts w:ascii="Arial" w:hAnsi="Arial" w:cs="Arial"/>
                <w:sz w:val="24"/>
                <w:szCs w:val="24"/>
              </w:rPr>
              <w:t>frmValoracion</w:t>
            </w:r>
            <w:proofErr w:type="spellEnd"/>
          </w:p>
        </w:tc>
      </w:tr>
      <w:tr w:rsidR="00AF1774" w:rsidRPr="00AF1774" w14:paraId="650A2CA9" w14:textId="77777777" w:rsidTr="33B51CAA">
        <w:tc>
          <w:tcPr>
            <w:tcW w:w="8494" w:type="dxa"/>
            <w:gridSpan w:val="2"/>
          </w:tcPr>
          <w:p w14:paraId="3A09E9A6" w14:textId="77777777" w:rsidR="00AF1774" w:rsidRPr="00AF1774" w:rsidRDefault="00AF1774" w:rsidP="00AF1774">
            <w:pPr>
              <w:rPr>
                <w:rFonts w:ascii="Arial" w:hAnsi="Arial" w:cs="Arial"/>
                <w:sz w:val="24"/>
                <w:szCs w:val="24"/>
              </w:rPr>
            </w:pPr>
            <w:r w:rsidRPr="00AF1774">
              <w:rPr>
                <w:rFonts w:ascii="Arial" w:hAnsi="Arial" w:cs="Arial"/>
                <w:sz w:val="24"/>
                <w:szCs w:val="24"/>
              </w:rPr>
              <w:t>Descripción:</w:t>
            </w:r>
          </w:p>
          <w:p w14:paraId="295566DD" w14:textId="77777777" w:rsidR="00AF1774" w:rsidRPr="00AF1774" w:rsidRDefault="00AF1774" w:rsidP="00AF1774">
            <w:pPr>
              <w:rPr>
                <w:rFonts w:ascii="Arial" w:hAnsi="Arial" w:cs="Arial"/>
                <w:sz w:val="24"/>
                <w:szCs w:val="24"/>
                <w:lang w:val="es-MX"/>
              </w:rPr>
            </w:pPr>
            <w:r w:rsidRPr="00AF1774">
              <w:rPr>
                <w:rFonts w:ascii="Arial" w:hAnsi="Arial" w:cs="Arial"/>
                <w:sz w:val="24"/>
                <w:szCs w:val="24"/>
                <w:lang w:val="es-MX"/>
              </w:rPr>
              <w:t>Esta interfaz permite realizar un CRUD de las valoraciones de las citas completadas.</w:t>
            </w:r>
          </w:p>
          <w:p w14:paraId="4C57F2CB" w14:textId="77777777" w:rsidR="00AF1774" w:rsidRPr="00AF1774" w:rsidRDefault="00AF1774" w:rsidP="00AF1774">
            <w:pPr>
              <w:rPr>
                <w:rFonts w:ascii="Arial" w:hAnsi="Arial" w:cs="Arial"/>
                <w:sz w:val="24"/>
                <w:szCs w:val="24"/>
              </w:rPr>
            </w:pPr>
          </w:p>
        </w:tc>
      </w:tr>
      <w:tr w:rsidR="00AF1774" w:rsidRPr="00AF1774" w14:paraId="140AB7F2" w14:textId="77777777" w:rsidTr="33B51CAA">
        <w:trPr>
          <w:trHeight w:val="814"/>
        </w:trPr>
        <w:tc>
          <w:tcPr>
            <w:tcW w:w="4186" w:type="dxa"/>
          </w:tcPr>
          <w:p w14:paraId="52604435"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entrada:</w:t>
            </w:r>
          </w:p>
          <w:p w14:paraId="522585E9" w14:textId="77777777" w:rsidR="00AF1774" w:rsidRPr="00AF1774" w:rsidRDefault="00AF1774" w:rsidP="00AF1774">
            <w:pPr>
              <w:numPr>
                <w:ilvl w:val="0"/>
                <w:numId w:val="88"/>
              </w:numPr>
              <w:jc w:val="both"/>
              <w:rPr>
                <w:rFonts w:ascii="Arial" w:eastAsia="Times New Roman" w:hAnsi="Arial" w:cs="Arial"/>
                <w:sz w:val="24"/>
                <w:szCs w:val="24"/>
                <w:lang w:eastAsia="es-PE"/>
              </w:rPr>
            </w:pPr>
            <w:proofErr w:type="spellStart"/>
            <w:r w:rsidRPr="00AF1774">
              <w:rPr>
                <w:rFonts w:ascii="Arial" w:eastAsia="Times New Roman" w:hAnsi="Arial" w:cs="Arial"/>
                <w:sz w:val="24"/>
                <w:szCs w:val="24"/>
                <w:lang w:eastAsia="es-PE"/>
              </w:rPr>
              <w:t>Edit</w:t>
            </w:r>
            <w:proofErr w:type="spellEnd"/>
          </w:p>
          <w:p w14:paraId="048F21A0" w14:textId="77777777" w:rsidR="00AF1774" w:rsidRPr="00AF1774" w:rsidRDefault="00AF1774" w:rsidP="00AF1774">
            <w:pPr>
              <w:numPr>
                <w:ilvl w:val="0"/>
                <w:numId w:val="88"/>
              </w:numPr>
              <w:jc w:val="both"/>
              <w:rPr>
                <w:rFonts w:ascii="Arial" w:eastAsia="Times New Roman" w:hAnsi="Arial" w:cs="Arial"/>
                <w:sz w:val="24"/>
                <w:szCs w:val="24"/>
                <w:lang w:eastAsia="es-PE"/>
              </w:rPr>
            </w:pPr>
            <w:proofErr w:type="spellStart"/>
            <w:r w:rsidRPr="00AF1774">
              <w:rPr>
                <w:rFonts w:ascii="Arial" w:eastAsia="Times New Roman" w:hAnsi="Arial" w:cs="Arial"/>
                <w:sz w:val="24"/>
                <w:szCs w:val="24"/>
                <w:lang w:eastAsia="es-PE"/>
              </w:rPr>
              <w:t>Delete</w:t>
            </w:r>
            <w:proofErr w:type="spellEnd"/>
          </w:p>
          <w:p w14:paraId="0209B2C6" w14:textId="77777777" w:rsidR="00AF1774" w:rsidRPr="00AF1774" w:rsidRDefault="00AF1774" w:rsidP="00AF1774">
            <w:pPr>
              <w:numPr>
                <w:ilvl w:val="0"/>
                <w:numId w:val="88"/>
              </w:numPr>
              <w:jc w:val="both"/>
              <w:rPr>
                <w:rFonts w:ascii="Arial" w:eastAsia="Times New Roman" w:hAnsi="Arial" w:cs="Arial"/>
                <w:sz w:val="24"/>
                <w:szCs w:val="24"/>
                <w:lang w:eastAsia="es-PE"/>
              </w:rPr>
            </w:pPr>
            <w:proofErr w:type="spellStart"/>
            <w:r w:rsidRPr="00AF1774">
              <w:rPr>
                <w:rFonts w:ascii="Arial" w:eastAsia="Times New Roman" w:hAnsi="Arial" w:cs="Arial"/>
                <w:sz w:val="24"/>
                <w:szCs w:val="24"/>
                <w:lang w:eastAsia="es-PE"/>
              </w:rPr>
              <w:t>Detail</w:t>
            </w:r>
            <w:proofErr w:type="spellEnd"/>
          </w:p>
          <w:p w14:paraId="491BF985" w14:textId="77777777" w:rsidR="00AF1774" w:rsidRPr="00AF1774" w:rsidRDefault="00AF1774" w:rsidP="00AF1774">
            <w:pPr>
              <w:ind w:left="360"/>
              <w:rPr>
                <w:rFonts w:ascii="Arial" w:hAnsi="Arial" w:cs="Arial"/>
                <w:sz w:val="24"/>
                <w:szCs w:val="24"/>
                <w:lang w:val="es-MX"/>
              </w:rPr>
            </w:pPr>
          </w:p>
        </w:tc>
        <w:tc>
          <w:tcPr>
            <w:tcW w:w="4308" w:type="dxa"/>
          </w:tcPr>
          <w:p w14:paraId="514047DF" w14:textId="77777777" w:rsidR="00AF1774" w:rsidRPr="00AF1774" w:rsidRDefault="00AF1774" w:rsidP="00AF1774">
            <w:pPr>
              <w:rPr>
                <w:rFonts w:ascii="Arial" w:hAnsi="Arial" w:cs="Arial"/>
                <w:sz w:val="24"/>
                <w:szCs w:val="24"/>
              </w:rPr>
            </w:pPr>
            <w:r w:rsidRPr="00AF1774">
              <w:rPr>
                <w:rFonts w:ascii="Arial" w:hAnsi="Arial" w:cs="Arial"/>
                <w:sz w:val="24"/>
                <w:szCs w:val="24"/>
              </w:rPr>
              <w:t>Parámetro de salida:</w:t>
            </w:r>
          </w:p>
          <w:p w14:paraId="2A121DB7" w14:textId="77777777" w:rsidR="00AF1774" w:rsidRPr="00AF1774" w:rsidRDefault="00AF1774" w:rsidP="00AF1774">
            <w:pPr>
              <w:numPr>
                <w:ilvl w:val="0"/>
                <w:numId w:val="113"/>
              </w:numPr>
              <w:jc w:val="both"/>
              <w:rPr>
                <w:rFonts w:ascii="Arial" w:eastAsia="Times New Roman" w:hAnsi="Arial" w:cs="Arial"/>
                <w:sz w:val="24"/>
                <w:szCs w:val="24"/>
                <w:lang w:eastAsia="es-PE"/>
              </w:rPr>
            </w:pPr>
            <w:r w:rsidRPr="00AF1774">
              <w:rPr>
                <w:rFonts w:ascii="Arial" w:eastAsia="Times New Roman" w:hAnsi="Arial" w:cs="Arial"/>
                <w:sz w:val="24"/>
                <w:szCs w:val="24"/>
                <w:lang w:eastAsia="es-PE"/>
              </w:rPr>
              <w:t>Cambio de estado de la valoración</w:t>
            </w:r>
          </w:p>
        </w:tc>
      </w:tr>
      <w:tr w:rsidR="00AF1774" w:rsidRPr="00AF1774" w14:paraId="6FBDD05E" w14:textId="77777777" w:rsidTr="33B51CAA">
        <w:trPr>
          <w:trHeight w:val="1264"/>
        </w:trPr>
        <w:tc>
          <w:tcPr>
            <w:tcW w:w="8494" w:type="dxa"/>
            <w:gridSpan w:val="2"/>
          </w:tcPr>
          <w:p w14:paraId="7A3F76CF" w14:textId="77777777" w:rsidR="00AF1774" w:rsidRPr="00AF1774" w:rsidRDefault="00AF1774" w:rsidP="00AF1774">
            <w:pPr>
              <w:rPr>
                <w:rFonts w:ascii="Arial" w:hAnsi="Arial" w:cs="Arial"/>
                <w:sz w:val="24"/>
                <w:szCs w:val="24"/>
              </w:rPr>
            </w:pPr>
            <w:r w:rsidRPr="00AF1774">
              <w:rPr>
                <w:rFonts w:ascii="Arial" w:hAnsi="Arial" w:cs="Arial"/>
                <w:noProof/>
                <w:sz w:val="24"/>
                <w:szCs w:val="24"/>
                <w:lang w:val="es-MX"/>
              </w:rPr>
              <w:drawing>
                <wp:anchor distT="0" distB="0" distL="114300" distR="114300" simplePos="0" relativeHeight="251674624" behindDoc="0" locked="0" layoutInCell="1" allowOverlap="1" wp14:anchorId="0CC6086A" wp14:editId="243D81A8">
                  <wp:simplePos x="0" y="0"/>
                  <wp:positionH relativeFrom="margin">
                    <wp:posOffset>-14669</wp:posOffset>
                  </wp:positionH>
                  <wp:positionV relativeFrom="paragraph">
                    <wp:posOffset>91307</wp:posOffset>
                  </wp:positionV>
                  <wp:extent cx="5267324" cy="3058160"/>
                  <wp:effectExtent l="0" t="0" r="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4" cy="3058160"/>
                          </a:xfrm>
                          <a:prstGeom prst="rect">
                            <a:avLst/>
                          </a:prstGeom>
                          <a:noFill/>
                        </pic:spPr>
                      </pic:pic>
                    </a:graphicData>
                  </a:graphic>
                  <wp14:sizeRelH relativeFrom="page">
                    <wp14:pctWidth>0</wp14:pctWidth>
                  </wp14:sizeRelH>
                  <wp14:sizeRelV relativeFrom="page">
                    <wp14:pctHeight>0</wp14:pctHeight>
                  </wp14:sizeRelV>
                </wp:anchor>
              </w:drawing>
            </w:r>
          </w:p>
        </w:tc>
      </w:tr>
    </w:tbl>
    <w:p w14:paraId="5FEF9903" w14:textId="77777777" w:rsidR="00AF1774" w:rsidRPr="00AF1774" w:rsidRDefault="00AF1774" w:rsidP="00AF1774">
      <w:pPr>
        <w:rPr>
          <w:lang w:val="es-ES"/>
        </w:rPr>
      </w:pPr>
    </w:p>
    <w:p w14:paraId="58D8AB34" w14:textId="5FF3D478" w:rsidR="000C2D06" w:rsidRPr="002901E9" w:rsidRDefault="000C2D06">
      <w:pPr>
        <w:pStyle w:val="Prrafodelista"/>
        <w:spacing w:line="257" w:lineRule="auto"/>
        <w:jc w:val="both"/>
        <w:rPr>
          <w:rFonts w:ascii="Arial" w:eastAsia="Arial" w:hAnsi="Arial" w:cs="Arial"/>
          <w:sz w:val="24"/>
          <w:szCs w:val="24"/>
          <w:rPrChange w:id="335" w:author="Acsafkineret Yonamine" w:date="2020-05-02T12:38:00Z">
            <w:rPr/>
          </w:rPrChange>
        </w:rPr>
        <w:pPrChange w:id="336" w:author="Acsafkineret Yonamine" w:date="2020-05-02T12:41:00Z">
          <w:pPr>
            <w:spacing w:line="257" w:lineRule="auto"/>
            <w:jc w:val="both"/>
          </w:pPr>
        </w:pPrChange>
      </w:pPr>
    </w:p>
    <w:p w14:paraId="19CC6FA5" w14:textId="08B68C78" w:rsidR="4121A0FD" w:rsidRDefault="4121A0FD" w:rsidP="4121A0FD">
      <w:pPr>
        <w:spacing w:line="257" w:lineRule="auto"/>
        <w:jc w:val="both"/>
        <w:rPr>
          <w:rFonts w:ascii="Arial" w:eastAsia="Arial" w:hAnsi="Arial" w:cs="Arial"/>
          <w:sz w:val="24"/>
          <w:szCs w:val="24"/>
        </w:rPr>
      </w:pPr>
    </w:p>
    <w:p w14:paraId="4448A90D" w14:textId="376292FB" w:rsidR="72490787" w:rsidRDefault="72490787">
      <w:pPr>
        <w:spacing w:line="257" w:lineRule="auto"/>
        <w:jc w:val="both"/>
        <w:rPr>
          <w:rFonts w:ascii="Arial" w:eastAsia="Arial" w:hAnsi="Arial" w:cs="Arial"/>
          <w:b/>
          <w:bCs/>
          <w:sz w:val="24"/>
          <w:szCs w:val="24"/>
          <w:lang w:val="es-MX"/>
        </w:rPr>
        <w:pPrChange w:id="337" w:author="Acsafkineret Yonamine" w:date="2020-05-02T17:26:00Z">
          <w:pPr/>
        </w:pPrChange>
      </w:pPr>
    </w:p>
    <w:p w14:paraId="278A9E2D" w14:textId="29F70BAB" w:rsidR="72490787" w:rsidRDefault="4121A0FD" w:rsidP="19E8A252">
      <w:pPr>
        <w:ind w:left="360"/>
        <w:jc w:val="both"/>
        <w:rPr>
          <w:rFonts w:ascii="Arial" w:eastAsia="Arial" w:hAnsi="Arial" w:cs="Arial"/>
          <w:sz w:val="24"/>
          <w:szCs w:val="24"/>
        </w:rPr>
      </w:pPr>
      <w:r w:rsidRPr="4121A0FD">
        <w:rPr>
          <w:rFonts w:ascii="Arial" w:eastAsia="Arial" w:hAnsi="Arial" w:cs="Arial"/>
          <w:sz w:val="24"/>
          <w:szCs w:val="24"/>
          <w:rPrChange w:id="338" w:author="jose sanchez" w:date="2020-05-02T10:07:00Z">
            <w:rPr/>
          </w:rPrChange>
        </w:rPr>
        <w:t xml:space="preserve">2.4 </w:t>
      </w:r>
      <w:r w:rsidRPr="4121A0FD">
        <w:rPr>
          <w:rFonts w:ascii="Arial" w:eastAsia="Arial" w:hAnsi="Arial" w:cs="Arial"/>
          <w:sz w:val="24"/>
          <w:szCs w:val="24"/>
          <w:rPrChange w:id="339" w:author="jose sanchez" w:date="2020-05-02T10:07:00Z">
            <w:rPr>
              <w:rFonts w:ascii="Calibri" w:eastAsia="Calibri" w:hAnsi="Calibri" w:cs="Calibri"/>
              <w:sz w:val="30"/>
              <w:szCs w:val="30"/>
            </w:rPr>
          </w:rPrChange>
        </w:rPr>
        <w:t>Definición de modelo de datos físico y lógico</w:t>
      </w:r>
      <w:r w:rsidRPr="4121A0FD">
        <w:rPr>
          <w:rFonts w:ascii="Arial" w:eastAsia="Arial" w:hAnsi="Arial" w:cs="Arial"/>
          <w:sz w:val="24"/>
          <w:szCs w:val="24"/>
        </w:rPr>
        <w:t xml:space="preserve"> de base de datos</w:t>
      </w:r>
    </w:p>
    <w:p w14:paraId="58CDAD2F" w14:textId="71C1B753" w:rsidR="72490787" w:rsidRDefault="33B51CAA">
      <w:pPr>
        <w:ind w:left="360" w:firstLine="708"/>
        <w:jc w:val="both"/>
        <w:pPrChange w:id="340" w:author="jose sanchez" w:date="2020-05-02T10:07:00Z">
          <w:pPr/>
        </w:pPrChange>
      </w:pPr>
      <w:r w:rsidRPr="33B51CAA">
        <w:rPr>
          <w:rFonts w:ascii="Arial" w:eastAsia="Arial" w:hAnsi="Arial" w:cs="Arial"/>
          <w:sz w:val="24"/>
          <w:szCs w:val="24"/>
        </w:rPr>
        <w:lastRenderedPageBreak/>
        <w:t>A continuación, se muestra un diagrama que representa el modelo de datos físico y lógico que tendrá la base de datos del sistema:</w:t>
      </w:r>
      <w:r w:rsidR="4121A0FD">
        <w:rPr>
          <w:noProof/>
        </w:rPr>
        <w:drawing>
          <wp:inline distT="0" distB="0" distL="0" distR="0" wp14:anchorId="3BEBCF95" wp14:editId="3B3CC220">
            <wp:extent cx="4572000" cy="2524125"/>
            <wp:effectExtent l="0" t="0" r="0" b="0"/>
            <wp:docPr id="629766653" name="Imagen 128533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85333022"/>
                    <pic:cNvPicPr/>
                  </pic:nvPicPr>
                  <pic:blipFill>
                    <a:blip r:embed="rId93">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0F180AE3" w14:textId="3DB5D553" w:rsidR="19E8A252" w:rsidRDefault="19E8A252">
      <w:pPr>
        <w:ind w:firstLine="708"/>
        <w:jc w:val="both"/>
        <w:rPr>
          <w:rFonts w:ascii="Arial" w:eastAsia="Arial" w:hAnsi="Arial" w:cs="Arial"/>
          <w:sz w:val="24"/>
          <w:szCs w:val="24"/>
        </w:rPr>
        <w:pPrChange w:id="341" w:author="jose sanchez" w:date="2020-05-02T10:11:00Z">
          <w:pPr>
            <w:jc w:val="both"/>
          </w:pPr>
        </w:pPrChange>
      </w:pPr>
      <w:r w:rsidRPr="19E8A252">
        <w:rPr>
          <w:rFonts w:ascii="Arial" w:eastAsia="Arial" w:hAnsi="Arial" w:cs="Arial"/>
          <w:sz w:val="24"/>
          <w:szCs w:val="24"/>
          <w:rPrChange w:id="342" w:author="jose sanchez" w:date="2020-05-02T10:11:00Z">
            <w:rPr/>
          </w:rPrChange>
        </w:rPr>
        <w:t>2.4.1 Diccionario de datos</w:t>
      </w:r>
    </w:p>
    <w:p w14:paraId="6FD2C8AD" w14:textId="5B7A2908" w:rsidR="19E8A252" w:rsidRDefault="19E8A252">
      <w:pPr>
        <w:pStyle w:val="Prrafodelista"/>
        <w:numPr>
          <w:ilvl w:val="1"/>
          <w:numId w:val="2"/>
        </w:numPr>
        <w:jc w:val="both"/>
        <w:rPr>
          <w:rFonts w:eastAsiaTheme="minorEastAsia"/>
          <w:sz w:val="24"/>
          <w:szCs w:val="24"/>
        </w:rPr>
        <w:pPrChange w:id="343" w:author="jose sanchez" w:date="2020-05-02T11:00:00Z">
          <w:pPr/>
        </w:pPrChange>
      </w:pPr>
      <w:r w:rsidRPr="19E8A252">
        <w:rPr>
          <w:rFonts w:ascii="Arial" w:eastAsia="Arial" w:hAnsi="Arial" w:cs="Arial"/>
          <w:sz w:val="24"/>
          <w:szCs w:val="24"/>
          <w:lang w:val="es"/>
        </w:rPr>
        <w:t>Nombre del archivo: área.</w:t>
      </w:r>
    </w:p>
    <w:p w14:paraId="55A427E3" w14:textId="79E28085" w:rsidR="19E8A252" w:rsidRDefault="19E8A252">
      <w:pPr>
        <w:ind w:left="708" w:firstLine="708"/>
        <w:jc w:val="both"/>
        <w:rPr>
          <w:rFonts w:ascii="Times New Roman" w:eastAsia="Times New Roman" w:hAnsi="Times New Roman" w:cs="Times New Roman"/>
          <w:sz w:val="24"/>
          <w:szCs w:val="24"/>
        </w:rPr>
        <w:pPrChange w:id="344" w:author="jose sanchez" w:date="2020-05-02T10:59:00Z">
          <w:pPr/>
        </w:pPrChange>
      </w:pPr>
      <w:r w:rsidRPr="19E8A252">
        <w:rPr>
          <w:rFonts w:ascii="Times New Roman" w:eastAsia="Times New Roman" w:hAnsi="Times New Roman" w:cs="Times New Roman"/>
          <w:sz w:val="24"/>
          <w:szCs w:val="24"/>
        </w:rPr>
        <w:t>Descripción del archivo: base de datos que contendrá la información de las diferentes áreas del conocimiento de las cuales pueden ser las citas académicas.</w:t>
      </w:r>
    </w:p>
    <w:tbl>
      <w:tblPr>
        <w:tblStyle w:val="Tablaconcuadrcula"/>
        <w:tblW w:w="0" w:type="auto"/>
        <w:tblLayout w:type="fixed"/>
        <w:tblLook w:val="04A0" w:firstRow="1" w:lastRow="0" w:firstColumn="1" w:lastColumn="0" w:noHBand="0" w:noVBand="1"/>
      </w:tblPr>
      <w:tblGrid>
        <w:gridCol w:w="2126"/>
        <w:gridCol w:w="2126"/>
        <w:gridCol w:w="2126"/>
        <w:gridCol w:w="2126"/>
      </w:tblGrid>
      <w:tr w:rsidR="19E8A252" w14:paraId="79BECF8D" w14:textId="77777777" w:rsidTr="19E8A252">
        <w:tc>
          <w:tcPr>
            <w:tcW w:w="2126" w:type="dxa"/>
          </w:tcPr>
          <w:p w14:paraId="0C1D71E0" w14:textId="6E3E7EB1" w:rsidR="19E8A252" w:rsidRDefault="19E8A252">
            <w:pPr>
              <w:jc w:val="center"/>
              <w:rPr>
                <w:rFonts w:ascii="Arial" w:eastAsia="Arial" w:hAnsi="Arial" w:cs="Arial"/>
                <w:b/>
                <w:bCs/>
                <w:sz w:val="24"/>
                <w:szCs w:val="24"/>
                <w:lang w:val="es"/>
              </w:rPr>
              <w:pPrChange w:id="345" w:author="jose sanchez" w:date="2020-05-02T10:58:00Z">
                <w:pPr/>
              </w:pPrChange>
            </w:pPr>
            <w:r w:rsidRPr="19E8A252">
              <w:rPr>
                <w:rFonts w:ascii="Arial" w:eastAsia="Arial" w:hAnsi="Arial" w:cs="Arial"/>
                <w:b/>
                <w:bCs/>
                <w:sz w:val="24"/>
                <w:szCs w:val="24"/>
                <w:lang w:val="es"/>
              </w:rPr>
              <w:t>Campo</w:t>
            </w:r>
          </w:p>
        </w:tc>
        <w:tc>
          <w:tcPr>
            <w:tcW w:w="2126" w:type="dxa"/>
          </w:tcPr>
          <w:p w14:paraId="469B3795" w14:textId="54E45B64" w:rsidR="19E8A252" w:rsidRDefault="19E8A252">
            <w:pPr>
              <w:jc w:val="center"/>
              <w:rPr>
                <w:rFonts w:ascii="Arial" w:eastAsia="Arial" w:hAnsi="Arial" w:cs="Arial"/>
                <w:b/>
                <w:bCs/>
                <w:sz w:val="24"/>
                <w:szCs w:val="24"/>
                <w:lang w:val="es"/>
              </w:rPr>
              <w:pPrChange w:id="346" w:author="jose sanchez" w:date="2020-05-02T10:58:00Z">
                <w:pPr/>
              </w:pPrChange>
            </w:pPr>
            <w:r w:rsidRPr="19E8A252">
              <w:rPr>
                <w:rFonts w:ascii="Arial" w:eastAsia="Arial" w:hAnsi="Arial" w:cs="Arial"/>
                <w:b/>
                <w:bCs/>
                <w:sz w:val="24"/>
                <w:szCs w:val="24"/>
                <w:lang w:val="es"/>
              </w:rPr>
              <w:t>Tamaño</w:t>
            </w:r>
          </w:p>
        </w:tc>
        <w:tc>
          <w:tcPr>
            <w:tcW w:w="2126" w:type="dxa"/>
          </w:tcPr>
          <w:p w14:paraId="5D2DF455" w14:textId="229CEDA4" w:rsidR="19E8A252" w:rsidRDefault="19E8A252">
            <w:pPr>
              <w:jc w:val="center"/>
              <w:rPr>
                <w:rFonts w:ascii="Arial" w:eastAsia="Arial" w:hAnsi="Arial" w:cs="Arial"/>
                <w:b/>
                <w:bCs/>
                <w:sz w:val="24"/>
                <w:szCs w:val="24"/>
                <w:lang w:val="es"/>
              </w:rPr>
              <w:pPrChange w:id="347" w:author="jose sanchez" w:date="2020-05-02T10:58:00Z">
                <w:pPr/>
              </w:pPrChange>
            </w:pPr>
            <w:r w:rsidRPr="19E8A252">
              <w:rPr>
                <w:rFonts w:ascii="Arial" w:eastAsia="Arial" w:hAnsi="Arial" w:cs="Arial"/>
                <w:b/>
                <w:bCs/>
                <w:sz w:val="24"/>
                <w:szCs w:val="24"/>
                <w:lang w:val="es"/>
              </w:rPr>
              <w:t>Tipo de dato</w:t>
            </w:r>
          </w:p>
        </w:tc>
        <w:tc>
          <w:tcPr>
            <w:tcW w:w="2126" w:type="dxa"/>
          </w:tcPr>
          <w:p w14:paraId="272A9828" w14:textId="7CC0360A" w:rsidR="19E8A252" w:rsidRDefault="19E8A252">
            <w:pPr>
              <w:jc w:val="center"/>
              <w:rPr>
                <w:rFonts w:ascii="Arial" w:eastAsia="Arial" w:hAnsi="Arial" w:cs="Arial"/>
                <w:b/>
                <w:bCs/>
                <w:sz w:val="24"/>
                <w:szCs w:val="24"/>
                <w:lang w:val="es"/>
              </w:rPr>
              <w:pPrChange w:id="348" w:author="jose sanchez" w:date="2020-05-02T10:58:00Z">
                <w:pPr/>
              </w:pPrChange>
            </w:pPr>
            <w:r w:rsidRPr="19E8A252">
              <w:rPr>
                <w:rFonts w:ascii="Arial" w:eastAsia="Arial" w:hAnsi="Arial" w:cs="Arial"/>
                <w:b/>
                <w:bCs/>
                <w:sz w:val="24"/>
                <w:szCs w:val="24"/>
                <w:lang w:val="es"/>
              </w:rPr>
              <w:t>Descripción</w:t>
            </w:r>
          </w:p>
        </w:tc>
      </w:tr>
      <w:tr w:rsidR="19E8A252" w14:paraId="4A771803" w14:textId="77777777" w:rsidTr="19E8A252">
        <w:tc>
          <w:tcPr>
            <w:tcW w:w="2126" w:type="dxa"/>
          </w:tcPr>
          <w:p w14:paraId="0FC96D97" w14:textId="10C74677" w:rsidR="19E8A252" w:rsidRDefault="19E8A252">
            <w:proofErr w:type="spellStart"/>
            <w:r w:rsidRPr="19E8A252">
              <w:rPr>
                <w:rFonts w:ascii="Arial" w:eastAsia="Arial" w:hAnsi="Arial" w:cs="Arial"/>
                <w:sz w:val="24"/>
                <w:szCs w:val="24"/>
                <w:lang w:val="es"/>
              </w:rPr>
              <w:t>codigoArea</w:t>
            </w:r>
            <w:proofErr w:type="spellEnd"/>
          </w:p>
          <w:p w14:paraId="42803D45" w14:textId="56886869" w:rsidR="19E8A252" w:rsidRDefault="19E8A252">
            <w:r w:rsidRPr="19E8A252">
              <w:rPr>
                <w:rFonts w:ascii="Arial" w:eastAsia="Arial" w:hAnsi="Arial" w:cs="Arial"/>
                <w:sz w:val="24"/>
                <w:szCs w:val="24"/>
                <w:lang w:val="es"/>
              </w:rPr>
              <w:t>(llave primaria)</w:t>
            </w:r>
          </w:p>
        </w:tc>
        <w:tc>
          <w:tcPr>
            <w:tcW w:w="2126" w:type="dxa"/>
          </w:tcPr>
          <w:p w14:paraId="4EB131FF" w14:textId="58B20C3D" w:rsidR="19E8A252" w:rsidRDefault="19E8A252">
            <w:pPr>
              <w:jc w:val="center"/>
              <w:rPr>
                <w:rFonts w:ascii="Arial" w:eastAsia="Arial" w:hAnsi="Arial" w:cs="Arial"/>
                <w:sz w:val="24"/>
                <w:szCs w:val="24"/>
                <w:lang w:val="es"/>
              </w:rPr>
              <w:pPrChange w:id="349" w:author="jose sanchez" w:date="2020-05-02T10:58:00Z">
                <w:pPr/>
              </w:pPrChange>
            </w:pPr>
            <w:r w:rsidRPr="19E8A252">
              <w:rPr>
                <w:rFonts w:ascii="Arial" w:eastAsia="Arial" w:hAnsi="Arial" w:cs="Arial"/>
                <w:sz w:val="24"/>
                <w:szCs w:val="24"/>
                <w:lang w:val="es"/>
              </w:rPr>
              <w:t>11</w:t>
            </w:r>
          </w:p>
        </w:tc>
        <w:tc>
          <w:tcPr>
            <w:tcW w:w="2126" w:type="dxa"/>
          </w:tcPr>
          <w:p w14:paraId="09E55939" w14:textId="28654F74" w:rsidR="19E8A252" w:rsidRDefault="19E8A252">
            <w:pPr>
              <w:jc w:val="center"/>
              <w:rPr>
                <w:rFonts w:ascii="Arial" w:eastAsia="Arial" w:hAnsi="Arial" w:cs="Arial"/>
                <w:sz w:val="24"/>
                <w:szCs w:val="24"/>
                <w:lang w:val="es"/>
              </w:rPr>
              <w:pPrChange w:id="350" w:author="jose sanchez" w:date="2020-05-02T10:58:00Z">
                <w:pPr/>
              </w:pPrChange>
            </w:pPr>
            <w:proofErr w:type="spellStart"/>
            <w:r w:rsidRPr="19E8A252">
              <w:rPr>
                <w:rFonts w:ascii="Arial" w:eastAsia="Arial" w:hAnsi="Arial" w:cs="Arial"/>
                <w:sz w:val="24"/>
                <w:szCs w:val="24"/>
                <w:lang w:val="es"/>
              </w:rPr>
              <w:t>Integer</w:t>
            </w:r>
            <w:proofErr w:type="spellEnd"/>
          </w:p>
        </w:tc>
        <w:tc>
          <w:tcPr>
            <w:tcW w:w="2126" w:type="dxa"/>
          </w:tcPr>
          <w:p w14:paraId="583EB72A" w14:textId="23938204" w:rsidR="19E8A252" w:rsidRDefault="19E8A252">
            <w:pPr>
              <w:jc w:val="both"/>
              <w:rPr>
                <w:rFonts w:ascii="Arial" w:eastAsia="Arial" w:hAnsi="Arial" w:cs="Arial"/>
                <w:sz w:val="24"/>
                <w:szCs w:val="24"/>
                <w:lang w:val="es"/>
              </w:rPr>
              <w:pPrChange w:id="351" w:author="jose sanchez" w:date="2020-05-02T10:58:00Z">
                <w:pPr/>
              </w:pPrChange>
            </w:pPr>
            <w:r w:rsidRPr="19E8A252">
              <w:rPr>
                <w:rFonts w:ascii="Arial" w:eastAsia="Arial" w:hAnsi="Arial" w:cs="Arial"/>
                <w:sz w:val="24"/>
                <w:szCs w:val="24"/>
                <w:lang w:val="es"/>
              </w:rPr>
              <w:t>Clave única de áreas del conocimiento.</w:t>
            </w:r>
          </w:p>
        </w:tc>
      </w:tr>
      <w:tr w:rsidR="19E8A252" w14:paraId="1CABA45F" w14:textId="77777777" w:rsidTr="19E8A252">
        <w:tc>
          <w:tcPr>
            <w:tcW w:w="2126" w:type="dxa"/>
          </w:tcPr>
          <w:p w14:paraId="0E5D4DDD" w14:textId="25689EAE" w:rsidR="19E8A252" w:rsidRDefault="19E8A252">
            <w:proofErr w:type="spellStart"/>
            <w:r w:rsidRPr="19E8A252">
              <w:rPr>
                <w:rFonts w:ascii="Arial" w:eastAsia="Arial" w:hAnsi="Arial" w:cs="Arial"/>
                <w:sz w:val="24"/>
                <w:szCs w:val="24"/>
                <w:lang w:val="es"/>
              </w:rPr>
              <w:t>nombreArea</w:t>
            </w:r>
            <w:proofErr w:type="spellEnd"/>
          </w:p>
        </w:tc>
        <w:tc>
          <w:tcPr>
            <w:tcW w:w="2126" w:type="dxa"/>
          </w:tcPr>
          <w:p w14:paraId="2C755F11" w14:textId="60968062" w:rsidR="19E8A252" w:rsidRDefault="19E8A252">
            <w:pPr>
              <w:jc w:val="center"/>
              <w:rPr>
                <w:rFonts w:ascii="Arial" w:eastAsia="Arial" w:hAnsi="Arial" w:cs="Arial"/>
                <w:sz w:val="24"/>
                <w:szCs w:val="24"/>
                <w:lang w:val="es"/>
              </w:rPr>
              <w:pPrChange w:id="352" w:author="jose sanchez" w:date="2020-05-02T10:58:00Z">
                <w:pPr/>
              </w:pPrChange>
            </w:pPr>
            <w:r w:rsidRPr="19E8A252">
              <w:rPr>
                <w:rFonts w:ascii="Arial" w:eastAsia="Arial" w:hAnsi="Arial" w:cs="Arial"/>
                <w:sz w:val="24"/>
                <w:szCs w:val="24"/>
                <w:lang w:val="es"/>
              </w:rPr>
              <w:t>50</w:t>
            </w:r>
          </w:p>
        </w:tc>
        <w:tc>
          <w:tcPr>
            <w:tcW w:w="2126" w:type="dxa"/>
          </w:tcPr>
          <w:p w14:paraId="351EF496" w14:textId="3F7EB245" w:rsidR="19E8A252" w:rsidRDefault="19E8A252">
            <w:pPr>
              <w:jc w:val="center"/>
              <w:rPr>
                <w:rFonts w:ascii="Arial" w:eastAsia="Arial" w:hAnsi="Arial" w:cs="Arial"/>
                <w:sz w:val="24"/>
                <w:szCs w:val="24"/>
                <w:lang w:val="es"/>
              </w:rPr>
              <w:pPrChange w:id="353" w:author="jose sanchez" w:date="2020-05-02T10:58:00Z">
                <w:pPr/>
              </w:pPrChange>
            </w:pPr>
            <w:proofErr w:type="spellStart"/>
            <w:r w:rsidRPr="19E8A252">
              <w:rPr>
                <w:rFonts w:ascii="Arial" w:eastAsia="Arial" w:hAnsi="Arial" w:cs="Arial"/>
                <w:sz w:val="24"/>
                <w:szCs w:val="24"/>
                <w:lang w:val="es"/>
              </w:rPr>
              <w:t>Varchar</w:t>
            </w:r>
            <w:proofErr w:type="spellEnd"/>
          </w:p>
        </w:tc>
        <w:tc>
          <w:tcPr>
            <w:tcW w:w="2126" w:type="dxa"/>
          </w:tcPr>
          <w:p w14:paraId="1974C0E9" w14:textId="21255FF9" w:rsidR="19E8A252" w:rsidRDefault="19E8A252">
            <w:pPr>
              <w:jc w:val="both"/>
              <w:rPr>
                <w:rFonts w:ascii="Arial" w:eastAsia="Arial" w:hAnsi="Arial" w:cs="Arial"/>
                <w:sz w:val="24"/>
                <w:szCs w:val="24"/>
                <w:lang w:val="es"/>
              </w:rPr>
              <w:pPrChange w:id="354" w:author="jose sanchez" w:date="2020-05-02T10:58:00Z">
                <w:pPr/>
              </w:pPrChange>
            </w:pPr>
            <w:r w:rsidRPr="19E8A252">
              <w:rPr>
                <w:rFonts w:ascii="Arial" w:eastAsia="Arial" w:hAnsi="Arial" w:cs="Arial"/>
                <w:sz w:val="24"/>
                <w:szCs w:val="24"/>
                <w:lang w:val="es"/>
              </w:rPr>
              <w:t>Nombre del área del conocimiento.</w:t>
            </w:r>
          </w:p>
        </w:tc>
      </w:tr>
    </w:tbl>
    <w:p w14:paraId="5BB056D5" w14:textId="0EF13F12" w:rsidR="19E8A252" w:rsidRDefault="19E8A252">
      <w:pPr>
        <w:jc w:val="both"/>
        <w:rPr>
          <w:rFonts w:ascii="Arial" w:eastAsia="Arial" w:hAnsi="Arial" w:cs="Arial"/>
          <w:sz w:val="24"/>
          <w:szCs w:val="24"/>
          <w:lang w:val="es"/>
        </w:rPr>
        <w:pPrChange w:id="355" w:author="jose sanchez" w:date="2020-05-02T10:58:00Z">
          <w:pPr/>
        </w:pPrChange>
      </w:pPr>
    </w:p>
    <w:p w14:paraId="55846BD7" w14:textId="143E1673" w:rsidR="19E8A252" w:rsidRDefault="19E8A252">
      <w:pPr>
        <w:pStyle w:val="Prrafodelista"/>
        <w:numPr>
          <w:ilvl w:val="0"/>
          <w:numId w:val="2"/>
        </w:numPr>
        <w:jc w:val="both"/>
        <w:rPr>
          <w:rFonts w:eastAsiaTheme="minorEastAsia"/>
          <w:sz w:val="24"/>
          <w:szCs w:val="24"/>
        </w:rPr>
        <w:pPrChange w:id="356" w:author="jose sanchez" w:date="2020-05-02T10:58:00Z">
          <w:pPr/>
        </w:pPrChange>
      </w:pPr>
      <w:r w:rsidRPr="19E8A252">
        <w:rPr>
          <w:rFonts w:ascii="Arial" w:eastAsia="Arial" w:hAnsi="Arial" w:cs="Arial"/>
          <w:sz w:val="24"/>
          <w:szCs w:val="24"/>
          <w:lang w:val="es"/>
        </w:rPr>
        <w:t>Nombre del archivo: carrera.</w:t>
      </w:r>
    </w:p>
    <w:p w14:paraId="698E6276" w14:textId="4CD2277A" w:rsidR="19E8A252" w:rsidRDefault="19E8A252">
      <w:pPr>
        <w:ind w:left="360" w:firstLine="708"/>
        <w:jc w:val="both"/>
        <w:rPr>
          <w:rFonts w:ascii="Times New Roman" w:eastAsia="Times New Roman" w:hAnsi="Times New Roman" w:cs="Times New Roman"/>
          <w:sz w:val="24"/>
          <w:szCs w:val="24"/>
        </w:rPr>
        <w:pPrChange w:id="357" w:author="jose sanchez" w:date="2020-05-02T11:00:00Z">
          <w:pPr/>
        </w:pPrChange>
      </w:pPr>
      <w:r w:rsidRPr="19E8A252">
        <w:rPr>
          <w:rFonts w:ascii="Times New Roman" w:eastAsia="Times New Roman" w:hAnsi="Times New Roman" w:cs="Times New Roman"/>
          <w:sz w:val="24"/>
          <w:szCs w:val="24"/>
        </w:rPr>
        <w:t>Descripción del archivo: base de datos que contendrá la información de las diversas carreras impartidas dentro de la UTP, para la correcta clasificación de las asignaturas.</w:t>
      </w:r>
    </w:p>
    <w:tbl>
      <w:tblPr>
        <w:tblStyle w:val="Tablaconcuadrcula"/>
        <w:tblW w:w="0" w:type="auto"/>
        <w:tblLayout w:type="fixed"/>
        <w:tblLook w:val="04A0" w:firstRow="1" w:lastRow="0" w:firstColumn="1" w:lastColumn="0" w:noHBand="0" w:noVBand="1"/>
      </w:tblPr>
      <w:tblGrid>
        <w:gridCol w:w="2126"/>
        <w:gridCol w:w="2126"/>
        <w:gridCol w:w="2126"/>
        <w:gridCol w:w="2126"/>
      </w:tblGrid>
      <w:tr w:rsidR="19E8A252" w14:paraId="17426CED" w14:textId="77777777" w:rsidTr="19E8A252">
        <w:tc>
          <w:tcPr>
            <w:tcW w:w="2126" w:type="dxa"/>
          </w:tcPr>
          <w:p w14:paraId="1FA65BC1" w14:textId="244466DB" w:rsidR="19E8A252" w:rsidRDefault="19E8A252">
            <w:pPr>
              <w:jc w:val="center"/>
              <w:rPr>
                <w:rFonts w:ascii="Arial" w:eastAsia="Arial" w:hAnsi="Arial" w:cs="Arial"/>
                <w:b/>
                <w:bCs/>
                <w:sz w:val="24"/>
                <w:szCs w:val="24"/>
                <w:lang w:val="es"/>
              </w:rPr>
              <w:pPrChange w:id="358" w:author="jose sanchez" w:date="2020-05-02T10:58:00Z">
                <w:pPr/>
              </w:pPrChange>
            </w:pPr>
            <w:r w:rsidRPr="19E8A252">
              <w:rPr>
                <w:rFonts w:ascii="Arial" w:eastAsia="Arial" w:hAnsi="Arial" w:cs="Arial"/>
                <w:b/>
                <w:bCs/>
                <w:sz w:val="24"/>
                <w:szCs w:val="24"/>
                <w:lang w:val="es"/>
              </w:rPr>
              <w:t>Campo</w:t>
            </w:r>
          </w:p>
        </w:tc>
        <w:tc>
          <w:tcPr>
            <w:tcW w:w="2126" w:type="dxa"/>
          </w:tcPr>
          <w:p w14:paraId="6BD522E0" w14:textId="7DB1E746" w:rsidR="19E8A252" w:rsidRDefault="19E8A252">
            <w:pPr>
              <w:jc w:val="center"/>
              <w:rPr>
                <w:rFonts w:ascii="Arial" w:eastAsia="Arial" w:hAnsi="Arial" w:cs="Arial"/>
                <w:b/>
                <w:bCs/>
                <w:sz w:val="24"/>
                <w:szCs w:val="24"/>
                <w:lang w:val="es"/>
              </w:rPr>
              <w:pPrChange w:id="359" w:author="jose sanchez" w:date="2020-05-02T10:58:00Z">
                <w:pPr/>
              </w:pPrChange>
            </w:pPr>
            <w:r w:rsidRPr="19E8A252">
              <w:rPr>
                <w:rFonts w:ascii="Arial" w:eastAsia="Arial" w:hAnsi="Arial" w:cs="Arial"/>
                <w:b/>
                <w:bCs/>
                <w:sz w:val="24"/>
                <w:szCs w:val="24"/>
                <w:lang w:val="es"/>
              </w:rPr>
              <w:t>Tamaño</w:t>
            </w:r>
          </w:p>
        </w:tc>
        <w:tc>
          <w:tcPr>
            <w:tcW w:w="2126" w:type="dxa"/>
          </w:tcPr>
          <w:p w14:paraId="30B62883" w14:textId="4708761D" w:rsidR="19E8A252" w:rsidRDefault="19E8A252">
            <w:pPr>
              <w:jc w:val="center"/>
              <w:rPr>
                <w:rFonts w:ascii="Arial" w:eastAsia="Arial" w:hAnsi="Arial" w:cs="Arial"/>
                <w:b/>
                <w:bCs/>
                <w:sz w:val="24"/>
                <w:szCs w:val="24"/>
                <w:lang w:val="es"/>
              </w:rPr>
              <w:pPrChange w:id="360" w:author="jose sanchez" w:date="2020-05-02T10:58:00Z">
                <w:pPr/>
              </w:pPrChange>
            </w:pPr>
            <w:r w:rsidRPr="19E8A252">
              <w:rPr>
                <w:rFonts w:ascii="Arial" w:eastAsia="Arial" w:hAnsi="Arial" w:cs="Arial"/>
                <w:b/>
                <w:bCs/>
                <w:sz w:val="24"/>
                <w:szCs w:val="24"/>
                <w:lang w:val="es"/>
              </w:rPr>
              <w:t>Tipo de dato</w:t>
            </w:r>
          </w:p>
        </w:tc>
        <w:tc>
          <w:tcPr>
            <w:tcW w:w="2126" w:type="dxa"/>
          </w:tcPr>
          <w:p w14:paraId="6F6836D3" w14:textId="19DF37F0" w:rsidR="19E8A252" w:rsidRDefault="19E8A252">
            <w:pPr>
              <w:jc w:val="center"/>
              <w:rPr>
                <w:rFonts w:ascii="Arial" w:eastAsia="Arial" w:hAnsi="Arial" w:cs="Arial"/>
                <w:b/>
                <w:bCs/>
                <w:sz w:val="24"/>
                <w:szCs w:val="24"/>
                <w:lang w:val="es"/>
              </w:rPr>
              <w:pPrChange w:id="361" w:author="jose sanchez" w:date="2020-05-02T10:58:00Z">
                <w:pPr/>
              </w:pPrChange>
            </w:pPr>
            <w:r w:rsidRPr="19E8A252">
              <w:rPr>
                <w:rFonts w:ascii="Arial" w:eastAsia="Arial" w:hAnsi="Arial" w:cs="Arial"/>
                <w:b/>
                <w:bCs/>
                <w:sz w:val="24"/>
                <w:szCs w:val="24"/>
                <w:lang w:val="es"/>
              </w:rPr>
              <w:t>Descripción</w:t>
            </w:r>
          </w:p>
        </w:tc>
      </w:tr>
      <w:tr w:rsidR="19E8A252" w14:paraId="669E5A18" w14:textId="77777777" w:rsidTr="19E8A252">
        <w:tc>
          <w:tcPr>
            <w:tcW w:w="2126" w:type="dxa"/>
          </w:tcPr>
          <w:p w14:paraId="62C7C4D1" w14:textId="5638B76F" w:rsidR="19E8A252" w:rsidRDefault="19E8A252">
            <w:proofErr w:type="spellStart"/>
            <w:r w:rsidRPr="19E8A252">
              <w:rPr>
                <w:rFonts w:ascii="Arial" w:eastAsia="Arial" w:hAnsi="Arial" w:cs="Arial"/>
                <w:sz w:val="24"/>
                <w:szCs w:val="24"/>
                <w:lang w:val="es"/>
              </w:rPr>
              <w:t>codigoCarrera</w:t>
            </w:r>
            <w:proofErr w:type="spellEnd"/>
          </w:p>
          <w:p w14:paraId="063CF365" w14:textId="08876444" w:rsidR="19E8A252" w:rsidRDefault="19E8A252">
            <w:r w:rsidRPr="19E8A252">
              <w:rPr>
                <w:rFonts w:ascii="Arial" w:eastAsia="Arial" w:hAnsi="Arial" w:cs="Arial"/>
                <w:sz w:val="24"/>
                <w:szCs w:val="24"/>
                <w:lang w:val="es"/>
              </w:rPr>
              <w:t>(llave primaria)</w:t>
            </w:r>
          </w:p>
        </w:tc>
        <w:tc>
          <w:tcPr>
            <w:tcW w:w="2126" w:type="dxa"/>
          </w:tcPr>
          <w:p w14:paraId="000CB1F4" w14:textId="3C335388" w:rsidR="19E8A252" w:rsidRDefault="19E8A252">
            <w:pPr>
              <w:jc w:val="center"/>
              <w:rPr>
                <w:rFonts w:ascii="Arial" w:eastAsia="Arial" w:hAnsi="Arial" w:cs="Arial"/>
                <w:sz w:val="24"/>
                <w:szCs w:val="24"/>
                <w:lang w:val="es"/>
              </w:rPr>
              <w:pPrChange w:id="362" w:author="jose sanchez" w:date="2020-05-02T10:58:00Z">
                <w:pPr/>
              </w:pPrChange>
            </w:pPr>
            <w:r w:rsidRPr="19E8A252">
              <w:rPr>
                <w:rFonts w:ascii="Arial" w:eastAsia="Arial" w:hAnsi="Arial" w:cs="Arial"/>
                <w:sz w:val="24"/>
                <w:szCs w:val="24"/>
                <w:lang w:val="es"/>
              </w:rPr>
              <w:t>11</w:t>
            </w:r>
          </w:p>
        </w:tc>
        <w:tc>
          <w:tcPr>
            <w:tcW w:w="2126" w:type="dxa"/>
          </w:tcPr>
          <w:p w14:paraId="7993B263" w14:textId="67A3DE4D" w:rsidR="19E8A252" w:rsidRDefault="19E8A252">
            <w:pPr>
              <w:jc w:val="center"/>
              <w:rPr>
                <w:rFonts w:ascii="Arial" w:eastAsia="Arial" w:hAnsi="Arial" w:cs="Arial"/>
                <w:sz w:val="24"/>
                <w:szCs w:val="24"/>
                <w:lang w:val="es"/>
              </w:rPr>
              <w:pPrChange w:id="363" w:author="jose sanchez" w:date="2020-05-02T10:58:00Z">
                <w:pPr/>
              </w:pPrChange>
            </w:pPr>
            <w:proofErr w:type="spellStart"/>
            <w:r w:rsidRPr="19E8A252">
              <w:rPr>
                <w:rFonts w:ascii="Arial" w:eastAsia="Arial" w:hAnsi="Arial" w:cs="Arial"/>
                <w:sz w:val="24"/>
                <w:szCs w:val="24"/>
                <w:lang w:val="es"/>
              </w:rPr>
              <w:t>Integer</w:t>
            </w:r>
            <w:proofErr w:type="spellEnd"/>
          </w:p>
        </w:tc>
        <w:tc>
          <w:tcPr>
            <w:tcW w:w="2126" w:type="dxa"/>
          </w:tcPr>
          <w:p w14:paraId="6BC33E51" w14:textId="547CE7EA" w:rsidR="19E8A252" w:rsidRDefault="19E8A252">
            <w:pPr>
              <w:jc w:val="both"/>
              <w:rPr>
                <w:rFonts w:ascii="Arial" w:eastAsia="Arial" w:hAnsi="Arial" w:cs="Arial"/>
                <w:sz w:val="24"/>
                <w:szCs w:val="24"/>
                <w:lang w:val="es"/>
              </w:rPr>
              <w:pPrChange w:id="364" w:author="jose sanchez" w:date="2020-05-02T10:58:00Z">
                <w:pPr/>
              </w:pPrChange>
            </w:pPr>
            <w:r w:rsidRPr="19E8A252">
              <w:rPr>
                <w:rFonts w:ascii="Arial" w:eastAsia="Arial" w:hAnsi="Arial" w:cs="Arial"/>
                <w:sz w:val="24"/>
                <w:szCs w:val="24"/>
                <w:lang w:val="es"/>
              </w:rPr>
              <w:t>Clave única de carrera impartida dentro de la UTP.</w:t>
            </w:r>
          </w:p>
        </w:tc>
      </w:tr>
      <w:tr w:rsidR="19E8A252" w14:paraId="21590DA1" w14:textId="77777777" w:rsidTr="19E8A252">
        <w:tc>
          <w:tcPr>
            <w:tcW w:w="2126" w:type="dxa"/>
          </w:tcPr>
          <w:p w14:paraId="09EDF290" w14:textId="7FD1F8F5" w:rsidR="19E8A252" w:rsidRDefault="19E8A252">
            <w:proofErr w:type="spellStart"/>
            <w:r w:rsidRPr="19E8A252">
              <w:rPr>
                <w:rFonts w:ascii="Arial" w:eastAsia="Arial" w:hAnsi="Arial" w:cs="Arial"/>
                <w:sz w:val="24"/>
                <w:szCs w:val="24"/>
                <w:lang w:val="es"/>
              </w:rPr>
              <w:t>codidoArea</w:t>
            </w:r>
            <w:proofErr w:type="spellEnd"/>
          </w:p>
          <w:p w14:paraId="46416CC0" w14:textId="3CD140A5" w:rsidR="19E8A252" w:rsidRDefault="19E8A252">
            <w:r w:rsidRPr="19E8A252">
              <w:rPr>
                <w:rFonts w:ascii="Arial" w:eastAsia="Arial" w:hAnsi="Arial" w:cs="Arial"/>
                <w:sz w:val="24"/>
                <w:szCs w:val="24"/>
                <w:lang w:val="es"/>
              </w:rPr>
              <w:t>(llave foránea)</w:t>
            </w:r>
          </w:p>
        </w:tc>
        <w:tc>
          <w:tcPr>
            <w:tcW w:w="2126" w:type="dxa"/>
          </w:tcPr>
          <w:p w14:paraId="6DB1D671" w14:textId="5C0CE81C" w:rsidR="19E8A252" w:rsidRDefault="19E8A252">
            <w:pPr>
              <w:jc w:val="center"/>
              <w:rPr>
                <w:rFonts w:ascii="Arial" w:eastAsia="Arial" w:hAnsi="Arial" w:cs="Arial"/>
                <w:sz w:val="24"/>
                <w:szCs w:val="24"/>
                <w:lang w:val="es"/>
              </w:rPr>
              <w:pPrChange w:id="365" w:author="jose sanchez" w:date="2020-05-02T10:58:00Z">
                <w:pPr/>
              </w:pPrChange>
            </w:pPr>
            <w:r w:rsidRPr="19E8A252">
              <w:rPr>
                <w:rFonts w:ascii="Arial" w:eastAsia="Arial" w:hAnsi="Arial" w:cs="Arial"/>
                <w:sz w:val="24"/>
                <w:szCs w:val="24"/>
                <w:lang w:val="es"/>
              </w:rPr>
              <w:t>11</w:t>
            </w:r>
          </w:p>
        </w:tc>
        <w:tc>
          <w:tcPr>
            <w:tcW w:w="2126" w:type="dxa"/>
          </w:tcPr>
          <w:p w14:paraId="664956A0" w14:textId="08A0D469" w:rsidR="19E8A252" w:rsidRDefault="19E8A252">
            <w:pPr>
              <w:jc w:val="center"/>
              <w:rPr>
                <w:rFonts w:ascii="Arial" w:eastAsia="Arial" w:hAnsi="Arial" w:cs="Arial"/>
                <w:sz w:val="24"/>
                <w:szCs w:val="24"/>
                <w:lang w:val="es"/>
              </w:rPr>
              <w:pPrChange w:id="366" w:author="jose sanchez" w:date="2020-05-02T10:58:00Z">
                <w:pPr/>
              </w:pPrChange>
            </w:pPr>
            <w:proofErr w:type="spellStart"/>
            <w:r w:rsidRPr="19E8A252">
              <w:rPr>
                <w:rFonts w:ascii="Arial" w:eastAsia="Arial" w:hAnsi="Arial" w:cs="Arial"/>
                <w:sz w:val="24"/>
                <w:szCs w:val="24"/>
                <w:lang w:val="es"/>
              </w:rPr>
              <w:t>Integer</w:t>
            </w:r>
            <w:proofErr w:type="spellEnd"/>
          </w:p>
        </w:tc>
        <w:tc>
          <w:tcPr>
            <w:tcW w:w="2126" w:type="dxa"/>
          </w:tcPr>
          <w:p w14:paraId="512C5960" w14:textId="4FB83A03" w:rsidR="19E8A252" w:rsidRDefault="19E8A252">
            <w:pPr>
              <w:jc w:val="both"/>
              <w:rPr>
                <w:rFonts w:ascii="Arial" w:eastAsia="Arial" w:hAnsi="Arial" w:cs="Arial"/>
                <w:sz w:val="24"/>
                <w:szCs w:val="24"/>
                <w:lang w:val="es"/>
              </w:rPr>
              <w:pPrChange w:id="367" w:author="jose sanchez" w:date="2020-05-02T10:58:00Z">
                <w:pPr/>
              </w:pPrChange>
            </w:pPr>
            <w:r w:rsidRPr="19E8A252">
              <w:rPr>
                <w:rFonts w:ascii="Arial" w:eastAsia="Arial" w:hAnsi="Arial" w:cs="Arial"/>
                <w:sz w:val="24"/>
                <w:szCs w:val="24"/>
                <w:lang w:val="es"/>
              </w:rPr>
              <w:t>Clave única de áreas del conocimiento.</w:t>
            </w:r>
          </w:p>
        </w:tc>
      </w:tr>
      <w:tr w:rsidR="19E8A252" w14:paraId="00A03F8F" w14:textId="77777777" w:rsidTr="19E8A252">
        <w:tc>
          <w:tcPr>
            <w:tcW w:w="2126" w:type="dxa"/>
          </w:tcPr>
          <w:p w14:paraId="357DD4D2" w14:textId="735F9ED3" w:rsidR="19E8A252" w:rsidRDefault="19E8A252">
            <w:proofErr w:type="spellStart"/>
            <w:r w:rsidRPr="19E8A252">
              <w:rPr>
                <w:rFonts w:ascii="Arial" w:eastAsia="Arial" w:hAnsi="Arial" w:cs="Arial"/>
                <w:sz w:val="24"/>
                <w:szCs w:val="24"/>
                <w:lang w:val="es"/>
              </w:rPr>
              <w:t>nombreCarrera</w:t>
            </w:r>
            <w:proofErr w:type="spellEnd"/>
          </w:p>
        </w:tc>
        <w:tc>
          <w:tcPr>
            <w:tcW w:w="2126" w:type="dxa"/>
          </w:tcPr>
          <w:p w14:paraId="0C32F168" w14:textId="2D6A9AEF" w:rsidR="19E8A252" w:rsidRDefault="19E8A252">
            <w:pPr>
              <w:jc w:val="center"/>
              <w:rPr>
                <w:rFonts w:ascii="Arial" w:eastAsia="Arial" w:hAnsi="Arial" w:cs="Arial"/>
                <w:sz w:val="24"/>
                <w:szCs w:val="24"/>
                <w:lang w:val="es"/>
              </w:rPr>
              <w:pPrChange w:id="368" w:author="jose sanchez" w:date="2020-05-02T10:58:00Z">
                <w:pPr/>
              </w:pPrChange>
            </w:pPr>
            <w:r w:rsidRPr="19E8A252">
              <w:rPr>
                <w:rFonts w:ascii="Arial" w:eastAsia="Arial" w:hAnsi="Arial" w:cs="Arial"/>
                <w:sz w:val="24"/>
                <w:szCs w:val="24"/>
                <w:lang w:val="es"/>
              </w:rPr>
              <w:t>50</w:t>
            </w:r>
          </w:p>
        </w:tc>
        <w:tc>
          <w:tcPr>
            <w:tcW w:w="2126" w:type="dxa"/>
          </w:tcPr>
          <w:p w14:paraId="05D8DCD9" w14:textId="024F8E40" w:rsidR="19E8A252" w:rsidRDefault="19E8A252">
            <w:pPr>
              <w:jc w:val="center"/>
              <w:rPr>
                <w:rFonts w:ascii="Arial" w:eastAsia="Arial" w:hAnsi="Arial" w:cs="Arial"/>
                <w:sz w:val="24"/>
                <w:szCs w:val="24"/>
                <w:lang w:val="es"/>
              </w:rPr>
              <w:pPrChange w:id="369" w:author="jose sanchez" w:date="2020-05-02T10:58:00Z">
                <w:pPr/>
              </w:pPrChange>
            </w:pPr>
            <w:proofErr w:type="spellStart"/>
            <w:r w:rsidRPr="19E8A252">
              <w:rPr>
                <w:rFonts w:ascii="Arial" w:eastAsia="Arial" w:hAnsi="Arial" w:cs="Arial"/>
                <w:sz w:val="24"/>
                <w:szCs w:val="24"/>
                <w:lang w:val="es"/>
              </w:rPr>
              <w:t>Varchar</w:t>
            </w:r>
            <w:proofErr w:type="spellEnd"/>
          </w:p>
        </w:tc>
        <w:tc>
          <w:tcPr>
            <w:tcW w:w="2126" w:type="dxa"/>
          </w:tcPr>
          <w:p w14:paraId="7046D834" w14:textId="3DB27FCD" w:rsidR="19E8A252" w:rsidRDefault="19E8A252">
            <w:pPr>
              <w:jc w:val="both"/>
              <w:rPr>
                <w:rFonts w:ascii="Arial" w:eastAsia="Arial" w:hAnsi="Arial" w:cs="Arial"/>
                <w:sz w:val="24"/>
                <w:szCs w:val="24"/>
                <w:lang w:val="es"/>
              </w:rPr>
              <w:pPrChange w:id="370" w:author="jose sanchez" w:date="2020-05-02T10:58:00Z">
                <w:pPr/>
              </w:pPrChange>
            </w:pPr>
            <w:r w:rsidRPr="19E8A252">
              <w:rPr>
                <w:rFonts w:ascii="Arial" w:eastAsia="Arial" w:hAnsi="Arial" w:cs="Arial"/>
                <w:sz w:val="24"/>
                <w:szCs w:val="24"/>
                <w:lang w:val="es"/>
              </w:rPr>
              <w:t>Nombre de la carrera.</w:t>
            </w:r>
          </w:p>
        </w:tc>
      </w:tr>
    </w:tbl>
    <w:p w14:paraId="06C5222D" w14:textId="7DAE4CCF" w:rsidR="19E8A252" w:rsidRDefault="19E8A252">
      <w:pPr>
        <w:jc w:val="both"/>
        <w:rPr>
          <w:rFonts w:ascii="Segoe UI" w:eastAsia="Segoe UI" w:hAnsi="Segoe UI" w:cs="Segoe UI"/>
          <w:sz w:val="18"/>
          <w:szCs w:val="18"/>
          <w:lang w:val="es"/>
        </w:rPr>
        <w:pPrChange w:id="371" w:author="jose sanchez" w:date="2020-05-02T10:58:00Z">
          <w:pPr/>
        </w:pPrChange>
      </w:pPr>
    </w:p>
    <w:p w14:paraId="3EC0DC00" w14:textId="4CDA2AA8" w:rsidR="19E8A252" w:rsidRDefault="19E8A252">
      <w:pPr>
        <w:pStyle w:val="Prrafodelista"/>
        <w:numPr>
          <w:ilvl w:val="0"/>
          <w:numId w:val="2"/>
        </w:numPr>
        <w:jc w:val="both"/>
        <w:rPr>
          <w:rFonts w:eastAsiaTheme="minorEastAsia"/>
          <w:sz w:val="24"/>
          <w:szCs w:val="24"/>
        </w:rPr>
        <w:pPrChange w:id="372" w:author="jose sanchez" w:date="2020-05-02T10:58:00Z">
          <w:pPr/>
        </w:pPrChange>
      </w:pPr>
      <w:r w:rsidRPr="19E8A252">
        <w:rPr>
          <w:rFonts w:ascii="Arial" w:eastAsia="Arial" w:hAnsi="Arial" w:cs="Arial"/>
          <w:sz w:val="24"/>
          <w:szCs w:val="24"/>
          <w:lang w:val="es"/>
        </w:rPr>
        <w:t>Nombre del archivo: curso.</w:t>
      </w:r>
    </w:p>
    <w:p w14:paraId="27512E22" w14:textId="21F257A8" w:rsidR="19E8A252" w:rsidRDefault="19E8A252">
      <w:pPr>
        <w:ind w:left="360" w:firstLine="708"/>
        <w:jc w:val="both"/>
        <w:rPr>
          <w:rFonts w:ascii="Times New Roman" w:eastAsia="Times New Roman" w:hAnsi="Times New Roman" w:cs="Times New Roman"/>
          <w:sz w:val="24"/>
          <w:szCs w:val="24"/>
        </w:rPr>
        <w:pPrChange w:id="373" w:author="jose sanchez" w:date="2020-05-02T11:00:00Z">
          <w:pPr/>
        </w:pPrChange>
      </w:pPr>
      <w:r w:rsidRPr="19E8A252">
        <w:rPr>
          <w:rFonts w:ascii="Times New Roman" w:eastAsia="Times New Roman" w:hAnsi="Times New Roman" w:cs="Times New Roman"/>
          <w:sz w:val="24"/>
          <w:szCs w:val="24"/>
        </w:rPr>
        <w:lastRenderedPageBreak/>
        <w:t>Descripción del archivo: base de datos que contendrá la información de los diferentes cursos impartidos en la UTP, y de cuales pueden reservarse citas académicas.</w:t>
      </w:r>
    </w:p>
    <w:tbl>
      <w:tblPr>
        <w:tblStyle w:val="Tablaconcuadrcula"/>
        <w:tblW w:w="0" w:type="auto"/>
        <w:tblLayout w:type="fixed"/>
        <w:tblLook w:val="04A0" w:firstRow="1" w:lastRow="0" w:firstColumn="1" w:lastColumn="0" w:noHBand="0" w:noVBand="1"/>
      </w:tblPr>
      <w:tblGrid>
        <w:gridCol w:w="2126"/>
        <w:gridCol w:w="2126"/>
        <w:gridCol w:w="2126"/>
        <w:gridCol w:w="2126"/>
      </w:tblGrid>
      <w:tr w:rsidR="19E8A252" w14:paraId="64A1A64E" w14:textId="77777777" w:rsidTr="19E8A252">
        <w:tc>
          <w:tcPr>
            <w:tcW w:w="2126" w:type="dxa"/>
          </w:tcPr>
          <w:p w14:paraId="6DB6328A" w14:textId="39480D06" w:rsidR="19E8A252" w:rsidRDefault="19E8A252">
            <w:pPr>
              <w:jc w:val="center"/>
              <w:rPr>
                <w:rFonts w:ascii="Arial" w:eastAsia="Arial" w:hAnsi="Arial" w:cs="Arial"/>
                <w:b/>
                <w:bCs/>
                <w:sz w:val="24"/>
                <w:szCs w:val="24"/>
                <w:lang w:val="es"/>
              </w:rPr>
              <w:pPrChange w:id="374" w:author="jose sanchez" w:date="2020-05-02T10:58:00Z">
                <w:pPr/>
              </w:pPrChange>
            </w:pPr>
            <w:r w:rsidRPr="19E8A252">
              <w:rPr>
                <w:rFonts w:ascii="Arial" w:eastAsia="Arial" w:hAnsi="Arial" w:cs="Arial"/>
                <w:b/>
                <w:bCs/>
                <w:sz w:val="24"/>
                <w:szCs w:val="24"/>
                <w:lang w:val="es"/>
              </w:rPr>
              <w:t>Campo</w:t>
            </w:r>
          </w:p>
        </w:tc>
        <w:tc>
          <w:tcPr>
            <w:tcW w:w="2126" w:type="dxa"/>
          </w:tcPr>
          <w:p w14:paraId="76C7B0F7" w14:textId="593D73E1" w:rsidR="19E8A252" w:rsidRDefault="19E8A252">
            <w:pPr>
              <w:jc w:val="center"/>
              <w:rPr>
                <w:rFonts w:ascii="Arial" w:eastAsia="Arial" w:hAnsi="Arial" w:cs="Arial"/>
                <w:b/>
                <w:bCs/>
                <w:sz w:val="24"/>
                <w:szCs w:val="24"/>
                <w:lang w:val="es"/>
              </w:rPr>
              <w:pPrChange w:id="375" w:author="jose sanchez" w:date="2020-05-02T10:58:00Z">
                <w:pPr/>
              </w:pPrChange>
            </w:pPr>
            <w:r w:rsidRPr="19E8A252">
              <w:rPr>
                <w:rFonts w:ascii="Arial" w:eastAsia="Arial" w:hAnsi="Arial" w:cs="Arial"/>
                <w:b/>
                <w:bCs/>
                <w:sz w:val="24"/>
                <w:szCs w:val="24"/>
                <w:lang w:val="es"/>
              </w:rPr>
              <w:t>Tamaño</w:t>
            </w:r>
          </w:p>
        </w:tc>
        <w:tc>
          <w:tcPr>
            <w:tcW w:w="2126" w:type="dxa"/>
          </w:tcPr>
          <w:p w14:paraId="6104D61B" w14:textId="2B849936" w:rsidR="19E8A252" w:rsidRDefault="19E8A252">
            <w:pPr>
              <w:jc w:val="center"/>
              <w:rPr>
                <w:rFonts w:ascii="Arial" w:eastAsia="Arial" w:hAnsi="Arial" w:cs="Arial"/>
                <w:b/>
                <w:bCs/>
                <w:sz w:val="24"/>
                <w:szCs w:val="24"/>
                <w:lang w:val="es"/>
              </w:rPr>
              <w:pPrChange w:id="376" w:author="jose sanchez" w:date="2020-05-02T10:58:00Z">
                <w:pPr/>
              </w:pPrChange>
            </w:pPr>
            <w:r w:rsidRPr="19E8A252">
              <w:rPr>
                <w:rFonts w:ascii="Arial" w:eastAsia="Arial" w:hAnsi="Arial" w:cs="Arial"/>
                <w:b/>
                <w:bCs/>
                <w:sz w:val="24"/>
                <w:szCs w:val="24"/>
                <w:lang w:val="es"/>
              </w:rPr>
              <w:t>Tipo de dato</w:t>
            </w:r>
          </w:p>
        </w:tc>
        <w:tc>
          <w:tcPr>
            <w:tcW w:w="2126" w:type="dxa"/>
          </w:tcPr>
          <w:p w14:paraId="70496468" w14:textId="547E6465" w:rsidR="19E8A252" w:rsidRDefault="19E8A252">
            <w:pPr>
              <w:jc w:val="center"/>
              <w:rPr>
                <w:rFonts w:ascii="Arial" w:eastAsia="Arial" w:hAnsi="Arial" w:cs="Arial"/>
                <w:b/>
                <w:bCs/>
                <w:sz w:val="24"/>
                <w:szCs w:val="24"/>
                <w:lang w:val="es"/>
              </w:rPr>
              <w:pPrChange w:id="377" w:author="jose sanchez" w:date="2020-05-02T10:58:00Z">
                <w:pPr/>
              </w:pPrChange>
            </w:pPr>
            <w:r w:rsidRPr="19E8A252">
              <w:rPr>
                <w:rFonts w:ascii="Arial" w:eastAsia="Arial" w:hAnsi="Arial" w:cs="Arial"/>
                <w:b/>
                <w:bCs/>
                <w:sz w:val="24"/>
                <w:szCs w:val="24"/>
                <w:lang w:val="es"/>
              </w:rPr>
              <w:t>Descripción</w:t>
            </w:r>
          </w:p>
        </w:tc>
      </w:tr>
      <w:tr w:rsidR="19E8A252" w14:paraId="20FBD2FA" w14:textId="77777777" w:rsidTr="19E8A252">
        <w:tc>
          <w:tcPr>
            <w:tcW w:w="2126" w:type="dxa"/>
          </w:tcPr>
          <w:p w14:paraId="14E6F43E" w14:textId="426CB8B2" w:rsidR="19E8A252" w:rsidRDefault="19E8A252">
            <w:proofErr w:type="spellStart"/>
            <w:r w:rsidRPr="19E8A252">
              <w:rPr>
                <w:rFonts w:ascii="Arial" w:eastAsia="Arial" w:hAnsi="Arial" w:cs="Arial"/>
                <w:sz w:val="24"/>
                <w:szCs w:val="24"/>
                <w:lang w:val="es"/>
              </w:rPr>
              <w:t>codigoCurso</w:t>
            </w:r>
            <w:proofErr w:type="spellEnd"/>
          </w:p>
          <w:p w14:paraId="6B4E519E" w14:textId="0FE056AA" w:rsidR="19E8A252" w:rsidRDefault="19E8A252">
            <w:r w:rsidRPr="19E8A252">
              <w:rPr>
                <w:rFonts w:ascii="Arial" w:eastAsia="Arial" w:hAnsi="Arial" w:cs="Arial"/>
                <w:sz w:val="24"/>
                <w:szCs w:val="24"/>
                <w:lang w:val="es"/>
              </w:rPr>
              <w:t>(llave primaria)</w:t>
            </w:r>
          </w:p>
        </w:tc>
        <w:tc>
          <w:tcPr>
            <w:tcW w:w="2126" w:type="dxa"/>
          </w:tcPr>
          <w:p w14:paraId="4A03AB6D" w14:textId="790EC51D" w:rsidR="19E8A252" w:rsidRDefault="19E8A252">
            <w:pPr>
              <w:jc w:val="center"/>
              <w:rPr>
                <w:rFonts w:ascii="Arial" w:eastAsia="Arial" w:hAnsi="Arial" w:cs="Arial"/>
                <w:sz w:val="24"/>
                <w:szCs w:val="24"/>
                <w:lang w:val="es"/>
              </w:rPr>
              <w:pPrChange w:id="378" w:author="jose sanchez" w:date="2020-05-02T10:58:00Z">
                <w:pPr/>
              </w:pPrChange>
            </w:pPr>
            <w:r w:rsidRPr="19E8A252">
              <w:rPr>
                <w:rFonts w:ascii="Arial" w:eastAsia="Arial" w:hAnsi="Arial" w:cs="Arial"/>
                <w:sz w:val="24"/>
                <w:szCs w:val="24"/>
                <w:lang w:val="es"/>
              </w:rPr>
              <w:t>11</w:t>
            </w:r>
          </w:p>
        </w:tc>
        <w:tc>
          <w:tcPr>
            <w:tcW w:w="2126" w:type="dxa"/>
          </w:tcPr>
          <w:p w14:paraId="100B7EA7" w14:textId="6117C40E" w:rsidR="19E8A252" w:rsidRDefault="19E8A252">
            <w:pPr>
              <w:jc w:val="center"/>
              <w:rPr>
                <w:rFonts w:ascii="Arial" w:eastAsia="Arial" w:hAnsi="Arial" w:cs="Arial"/>
                <w:sz w:val="24"/>
                <w:szCs w:val="24"/>
                <w:lang w:val="es"/>
              </w:rPr>
              <w:pPrChange w:id="379" w:author="jose sanchez" w:date="2020-05-02T10:58:00Z">
                <w:pPr/>
              </w:pPrChange>
            </w:pPr>
            <w:proofErr w:type="spellStart"/>
            <w:r w:rsidRPr="19E8A252">
              <w:rPr>
                <w:rFonts w:ascii="Arial" w:eastAsia="Arial" w:hAnsi="Arial" w:cs="Arial"/>
                <w:sz w:val="24"/>
                <w:szCs w:val="24"/>
                <w:lang w:val="es"/>
              </w:rPr>
              <w:t>Integer</w:t>
            </w:r>
            <w:proofErr w:type="spellEnd"/>
          </w:p>
        </w:tc>
        <w:tc>
          <w:tcPr>
            <w:tcW w:w="2126" w:type="dxa"/>
          </w:tcPr>
          <w:p w14:paraId="381DD8D1" w14:textId="457B25CD" w:rsidR="19E8A252" w:rsidRDefault="19E8A252">
            <w:pPr>
              <w:jc w:val="both"/>
              <w:rPr>
                <w:rFonts w:ascii="Arial" w:eastAsia="Arial" w:hAnsi="Arial" w:cs="Arial"/>
                <w:sz w:val="24"/>
                <w:szCs w:val="24"/>
                <w:lang w:val="es"/>
              </w:rPr>
              <w:pPrChange w:id="380" w:author="jose sanchez" w:date="2020-05-02T10:58:00Z">
                <w:pPr/>
              </w:pPrChange>
            </w:pPr>
            <w:r w:rsidRPr="19E8A252">
              <w:rPr>
                <w:rFonts w:ascii="Arial" w:eastAsia="Arial" w:hAnsi="Arial" w:cs="Arial"/>
                <w:sz w:val="24"/>
                <w:szCs w:val="24"/>
                <w:lang w:val="es"/>
              </w:rPr>
              <w:t>Clave única de curso impartido en la UTP.</w:t>
            </w:r>
          </w:p>
        </w:tc>
      </w:tr>
      <w:tr w:rsidR="19E8A252" w14:paraId="271801C7" w14:textId="77777777" w:rsidTr="19E8A252">
        <w:tc>
          <w:tcPr>
            <w:tcW w:w="2126" w:type="dxa"/>
          </w:tcPr>
          <w:p w14:paraId="7157ED28" w14:textId="0C2756C7" w:rsidR="19E8A252" w:rsidRDefault="19E8A252">
            <w:proofErr w:type="spellStart"/>
            <w:r w:rsidRPr="19E8A252">
              <w:rPr>
                <w:rFonts w:ascii="Arial" w:eastAsia="Arial" w:hAnsi="Arial" w:cs="Arial"/>
                <w:sz w:val="24"/>
                <w:szCs w:val="24"/>
                <w:lang w:val="es"/>
              </w:rPr>
              <w:t>codidoArea</w:t>
            </w:r>
            <w:proofErr w:type="spellEnd"/>
          </w:p>
          <w:p w14:paraId="4D4D2563" w14:textId="61E83C04" w:rsidR="19E8A252" w:rsidRDefault="19E8A252">
            <w:r w:rsidRPr="19E8A252">
              <w:rPr>
                <w:rFonts w:ascii="Arial" w:eastAsia="Arial" w:hAnsi="Arial" w:cs="Arial"/>
                <w:sz w:val="24"/>
                <w:szCs w:val="24"/>
                <w:lang w:val="es"/>
              </w:rPr>
              <w:t>(llave foránea)</w:t>
            </w:r>
          </w:p>
        </w:tc>
        <w:tc>
          <w:tcPr>
            <w:tcW w:w="2126" w:type="dxa"/>
          </w:tcPr>
          <w:p w14:paraId="4D0888B2" w14:textId="5117DD47" w:rsidR="19E8A252" w:rsidRDefault="19E8A252">
            <w:pPr>
              <w:jc w:val="center"/>
              <w:rPr>
                <w:rFonts w:ascii="Arial" w:eastAsia="Arial" w:hAnsi="Arial" w:cs="Arial"/>
                <w:sz w:val="24"/>
                <w:szCs w:val="24"/>
                <w:lang w:val="es"/>
              </w:rPr>
              <w:pPrChange w:id="381" w:author="jose sanchez" w:date="2020-05-02T10:58:00Z">
                <w:pPr/>
              </w:pPrChange>
            </w:pPr>
            <w:r w:rsidRPr="19E8A252">
              <w:rPr>
                <w:rFonts w:ascii="Arial" w:eastAsia="Arial" w:hAnsi="Arial" w:cs="Arial"/>
                <w:sz w:val="24"/>
                <w:szCs w:val="24"/>
                <w:lang w:val="es"/>
              </w:rPr>
              <w:t>11</w:t>
            </w:r>
          </w:p>
        </w:tc>
        <w:tc>
          <w:tcPr>
            <w:tcW w:w="2126" w:type="dxa"/>
          </w:tcPr>
          <w:p w14:paraId="68787FA0" w14:textId="4C15A332" w:rsidR="19E8A252" w:rsidRDefault="19E8A252">
            <w:pPr>
              <w:jc w:val="center"/>
              <w:rPr>
                <w:rFonts w:ascii="Arial" w:eastAsia="Arial" w:hAnsi="Arial" w:cs="Arial"/>
                <w:sz w:val="24"/>
                <w:szCs w:val="24"/>
                <w:lang w:val="es"/>
              </w:rPr>
              <w:pPrChange w:id="382" w:author="jose sanchez" w:date="2020-05-02T10:58:00Z">
                <w:pPr/>
              </w:pPrChange>
            </w:pPr>
            <w:proofErr w:type="spellStart"/>
            <w:r w:rsidRPr="19E8A252">
              <w:rPr>
                <w:rFonts w:ascii="Arial" w:eastAsia="Arial" w:hAnsi="Arial" w:cs="Arial"/>
                <w:sz w:val="24"/>
                <w:szCs w:val="24"/>
                <w:lang w:val="es"/>
              </w:rPr>
              <w:t>Integer</w:t>
            </w:r>
            <w:proofErr w:type="spellEnd"/>
          </w:p>
        </w:tc>
        <w:tc>
          <w:tcPr>
            <w:tcW w:w="2126" w:type="dxa"/>
          </w:tcPr>
          <w:p w14:paraId="113ACCDC" w14:textId="7CF18B84" w:rsidR="19E8A252" w:rsidRDefault="19E8A252">
            <w:pPr>
              <w:jc w:val="both"/>
              <w:rPr>
                <w:rFonts w:ascii="Arial" w:eastAsia="Arial" w:hAnsi="Arial" w:cs="Arial"/>
                <w:sz w:val="24"/>
                <w:szCs w:val="24"/>
                <w:lang w:val="es"/>
              </w:rPr>
              <w:pPrChange w:id="383" w:author="jose sanchez" w:date="2020-05-02T10:58:00Z">
                <w:pPr/>
              </w:pPrChange>
            </w:pPr>
            <w:r w:rsidRPr="19E8A252">
              <w:rPr>
                <w:rFonts w:ascii="Arial" w:eastAsia="Arial" w:hAnsi="Arial" w:cs="Arial"/>
                <w:sz w:val="24"/>
                <w:szCs w:val="24"/>
                <w:lang w:val="es"/>
              </w:rPr>
              <w:t>Clave única de áreas del conocimiento.</w:t>
            </w:r>
          </w:p>
        </w:tc>
      </w:tr>
      <w:tr w:rsidR="19E8A252" w14:paraId="37BAB561" w14:textId="77777777" w:rsidTr="19E8A252">
        <w:tc>
          <w:tcPr>
            <w:tcW w:w="2126" w:type="dxa"/>
          </w:tcPr>
          <w:p w14:paraId="7DEF1035" w14:textId="433A63F9" w:rsidR="19E8A252" w:rsidRDefault="19E8A252">
            <w:proofErr w:type="spellStart"/>
            <w:r w:rsidRPr="19E8A252">
              <w:rPr>
                <w:rFonts w:ascii="Arial" w:eastAsia="Arial" w:hAnsi="Arial" w:cs="Arial"/>
                <w:sz w:val="24"/>
                <w:szCs w:val="24"/>
                <w:lang w:val="es"/>
              </w:rPr>
              <w:t>nombreCurso</w:t>
            </w:r>
            <w:proofErr w:type="spellEnd"/>
          </w:p>
        </w:tc>
        <w:tc>
          <w:tcPr>
            <w:tcW w:w="2126" w:type="dxa"/>
          </w:tcPr>
          <w:p w14:paraId="78E12372" w14:textId="00E0576E" w:rsidR="19E8A252" w:rsidRDefault="19E8A252">
            <w:pPr>
              <w:jc w:val="center"/>
              <w:rPr>
                <w:rFonts w:ascii="Arial" w:eastAsia="Arial" w:hAnsi="Arial" w:cs="Arial"/>
                <w:sz w:val="24"/>
                <w:szCs w:val="24"/>
                <w:lang w:val="es"/>
              </w:rPr>
              <w:pPrChange w:id="384" w:author="jose sanchez" w:date="2020-05-02T10:58:00Z">
                <w:pPr/>
              </w:pPrChange>
            </w:pPr>
            <w:r w:rsidRPr="19E8A252">
              <w:rPr>
                <w:rFonts w:ascii="Arial" w:eastAsia="Arial" w:hAnsi="Arial" w:cs="Arial"/>
                <w:sz w:val="24"/>
                <w:szCs w:val="24"/>
                <w:lang w:val="es"/>
              </w:rPr>
              <w:t>50</w:t>
            </w:r>
          </w:p>
        </w:tc>
        <w:tc>
          <w:tcPr>
            <w:tcW w:w="2126" w:type="dxa"/>
          </w:tcPr>
          <w:p w14:paraId="75B919F5" w14:textId="0DB882E8" w:rsidR="19E8A252" w:rsidRDefault="19E8A252">
            <w:pPr>
              <w:jc w:val="center"/>
              <w:rPr>
                <w:rFonts w:ascii="Arial" w:eastAsia="Arial" w:hAnsi="Arial" w:cs="Arial"/>
                <w:sz w:val="24"/>
                <w:szCs w:val="24"/>
                <w:lang w:val="es"/>
              </w:rPr>
              <w:pPrChange w:id="385" w:author="jose sanchez" w:date="2020-05-02T10:58:00Z">
                <w:pPr/>
              </w:pPrChange>
            </w:pPr>
            <w:proofErr w:type="spellStart"/>
            <w:r w:rsidRPr="19E8A252">
              <w:rPr>
                <w:rFonts w:ascii="Arial" w:eastAsia="Arial" w:hAnsi="Arial" w:cs="Arial"/>
                <w:sz w:val="24"/>
                <w:szCs w:val="24"/>
                <w:lang w:val="es"/>
              </w:rPr>
              <w:t>Varchar</w:t>
            </w:r>
            <w:proofErr w:type="spellEnd"/>
          </w:p>
        </w:tc>
        <w:tc>
          <w:tcPr>
            <w:tcW w:w="2126" w:type="dxa"/>
          </w:tcPr>
          <w:p w14:paraId="3BE3A947" w14:textId="4AED38A2" w:rsidR="19E8A252" w:rsidRDefault="19E8A252">
            <w:pPr>
              <w:jc w:val="both"/>
              <w:rPr>
                <w:rFonts w:ascii="Arial" w:eastAsia="Arial" w:hAnsi="Arial" w:cs="Arial"/>
                <w:sz w:val="24"/>
                <w:szCs w:val="24"/>
                <w:lang w:val="es"/>
              </w:rPr>
              <w:pPrChange w:id="386" w:author="jose sanchez" w:date="2020-05-02T10:58:00Z">
                <w:pPr/>
              </w:pPrChange>
            </w:pPr>
            <w:r w:rsidRPr="19E8A252">
              <w:rPr>
                <w:rFonts w:ascii="Arial" w:eastAsia="Arial" w:hAnsi="Arial" w:cs="Arial"/>
                <w:sz w:val="24"/>
                <w:szCs w:val="24"/>
                <w:lang w:val="es"/>
              </w:rPr>
              <w:t>Nombre del curso.</w:t>
            </w:r>
          </w:p>
        </w:tc>
      </w:tr>
    </w:tbl>
    <w:p w14:paraId="765CA8A3" w14:textId="0B945248" w:rsidR="19E8A252" w:rsidRDefault="19E8A252">
      <w:pPr>
        <w:jc w:val="both"/>
        <w:rPr>
          <w:rFonts w:ascii="Arial" w:eastAsia="Arial" w:hAnsi="Arial" w:cs="Arial"/>
          <w:sz w:val="24"/>
          <w:szCs w:val="24"/>
          <w:lang w:val="es"/>
        </w:rPr>
        <w:pPrChange w:id="387" w:author="jose sanchez" w:date="2020-05-02T10:58:00Z">
          <w:pPr/>
        </w:pPrChange>
      </w:pPr>
    </w:p>
    <w:p w14:paraId="6BC00E18" w14:textId="6A685166" w:rsidR="19E8A252" w:rsidRDefault="19E8A252">
      <w:pPr>
        <w:pStyle w:val="Prrafodelista"/>
        <w:numPr>
          <w:ilvl w:val="0"/>
          <w:numId w:val="2"/>
        </w:numPr>
        <w:jc w:val="both"/>
        <w:rPr>
          <w:rFonts w:eastAsiaTheme="minorEastAsia"/>
          <w:sz w:val="24"/>
          <w:szCs w:val="24"/>
        </w:rPr>
        <w:pPrChange w:id="388" w:author="jose sanchez" w:date="2020-05-02T10:58:00Z">
          <w:pPr/>
        </w:pPrChange>
      </w:pPr>
      <w:r w:rsidRPr="19E8A252">
        <w:rPr>
          <w:rFonts w:ascii="Arial" w:eastAsia="Arial" w:hAnsi="Arial" w:cs="Arial"/>
          <w:sz w:val="24"/>
          <w:szCs w:val="24"/>
          <w:lang w:val="es"/>
        </w:rPr>
        <w:t>Nombre del archivo: alumno</w:t>
      </w:r>
    </w:p>
    <w:p w14:paraId="0D5E5508" w14:textId="2DE14F76" w:rsidR="19E8A252" w:rsidRDefault="19E8A252">
      <w:pPr>
        <w:ind w:left="360" w:firstLine="708"/>
        <w:jc w:val="both"/>
        <w:rPr>
          <w:rFonts w:ascii="Times New Roman" w:eastAsia="Times New Roman" w:hAnsi="Times New Roman" w:cs="Times New Roman"/>
          <w:sz w:val="24"/>
          <w:szCs w:val="24"/>
        </w:rPr>
        <w:pPrChange w:id="389" w:author="jose sanchez" w:date="2020-05-02T11:01:00Z">
          <w:pPr/>
        </w:pPrChange>
      </w:pPr>
      <w:r w:rsidRPr="19E8A252">
        <w:rPr>
          <w:rFonts w:ascii="Times New Roman" w:eastAsia="Times New Roman" w:hAnsi="Times New Roman" w:cs="Times New Roman"/>
          <w:sz w:val="24"/>
          <w:szCs w:val="24"/>
        </w:rPr>
        <w:t>Descripción del archivo: base de datos que contendrá la información de los alumnos de la UTP registrados, para el proceso de navegación, creación de citas y registro de citas académicas.</w:t>
      </w:r>
    </w:p>
    <w:tbl>
      <w:tblPr>
        <w:tblStyle w:val="Tablaconcuadrcula"/>
        <w:tblW w:w="0" w:type="auto"/>
        <w:tblLayout w:type="fixed"/>
        <w:tblLook w:val="04A0" w:firstRow="1" w:lastRow="0" w:firstColumn="1" w:lastColumn="0" w:noHBand="0" w:noVBand="1"/>
      </w:tblPr>
      <w:tblGrid>
        <w:gridCol w:w="2126"/>
        <w:gridCol w:w="2126"/>
        <w:gridCol w:w="2126"/>
        <w:gridCol w:w="2126"/>
      </w:tblGrid>
      <w:tr w:rsidR="19E8A252" w14:paraId="3E14139F" w14:textId="77777777" w:rsidTr="19E8A252">
        <w:tc>
          <w:tcPr>
            <w:tcW w:w="2126" w:type="dxa"/>
          </w:tcPr>
          <w:p w14:paraId="750E3C7A" w14:textId="558F5EF1" w:rsidR="19E8A252" w:rsidRDefault="19E8A252">
            <w:pPr>
              <w:jc w:val="center"/>
              <w:rPr>
                <w:rFonts w:ascii="Arial" w:eastAsia="Arial" w:hAnsi="Arial" w:cs="Arial"/>
                <w:b/>
                <w:bCs/>
                <w:sz w:val="24"/>
                <w:szCs w:val="24"/>
                <w:lang w:val="es"/>
              </w:rPr>
              <w:pPrChange w:id="390" w:author="jose sanchez" w:date="2020-05-02T10:58:00Z">
                <w:pPr/>
              </w:pPrChange>
            </w:pPr>
            <w:r w:rsidRPr="19E8A252">
              <w:rPr>
                <w:rFonts w:ascii="Arial" w:eastAsia="Arial" w:hAnsi="Arial" w:cs="Arial"/>
                <w:b/>
                <w:bCs/>
                <w:sz w:val="24"/>
                <w:szCs w:val="24"/>
                <w:lang w:val="es"/>
              </w:rPr>
              <w:t>Campo</w:t>
            </w:r>
          </w:p>
        </w:tc>
        <w:tc>
          <w:tcPr>
            <w:tcW w:w="2126" w:type="dxa"/>
          </w:tcPr>
          <w:p w14:paraId="61290097" w14:textId="4FD6EE1A" w:rsidR="19E8A252" w:rsidRDefault="19E8A252">
            <w:pPr>
              <w:jc w:val="center"/>
              <w:rPr>
                <w:rFonts w:ascii="Arial" w:eastAsia="Arial" w:hAnsi="Arial" w:cs="Arial"/>
                <w:b/>
                <w:bCs/>
                <w:sz w:val="24"/>
                <w:szCs w:val="24"/>
                <w:lang w:val="es"/>
              </w:rPr>
              <w:pPrChange w:id="391" w:author="jose sanchez" w:date="2020-05-02T10:58:00Z">
                <w:pPr/>
              </w:pPrChange>
            </w:pPr>
            <w:r w:rsidRPr="19E8A252">
              <w:rPr>
                <w:rFonts w:ascii="Arial" w:eastAsia="Arial" w:hAnsi="Arial" w:cs="Arial"/>
                <w:b/>
                <w:bCs/>
                <w:sz w:val="24"/>
                <w:szCs w:val="24"/>
                <w:lang w:val="es"/>
              </w:rPr>
              <w:t>Tamaño</w:t>
            </w:r>
          </w:p>
        </w:tc>
        <w:tc>
          <w:tcPr>
            <w:tcW w:w="2126" w:type="dxa"/>
          </w:tcPr>
          <w:p w14:paraId="4F007702" w14:textId="69F28A38" w:rsidR="19E8A252" w:rsidRDefault="19E8A252">
            <w:pPr>
              <w:jc w:val="center"/>
              <w:rPr>
                <w:rFonts w:ascii="Arial" w:eastAsia="Arial" w:hAnsi="Arial" w:cs="Arial"/>
                <w:b/>
                <w:bCs/>
                <w:sz w:val="24"/>
                <w:szCs w:val="24"/>
                <w:lang w:val="es"/>
              </w:rPr>
              <w:pPrChange w:id="392" w:author="jose sanchez" w:date="2020-05-02T10:58:00Z">
                <w:pPr/>
              </w:pPrChange>
            </w:pPr>
            <w:r w:rsidRPr="19E8A252">
              <w:rPr>
                <w:rFonts w:ascii="Arial" w:eastAsia="Arial" w:hAnsi="Arial" w:cs="Arial"/>
                <w:b/>
                <w:bCs/>
                <w:sz w:val="24"/>
                <w:szCs w:val="24"/>
                <w:lang w:val="es"/>
              </w:rPr>
              <w:t>Tipo de dato</w:t>
            </w:r>
          </w:p>
        </w:tc>
        <w:tc>
          <w:tcPr>
            <w:tcW w:w="2126" w:type="dxa"/>
          </w:tcPr>
          <w:p w14:paraId="25E6A8B4" w14:textId="2EBE85E9" w:rsidR="19E8A252" w:rsidRDefault="19E8A252">
            <w:pPr>
              <w:jc w:val="center"/>
              <w:rPr>
                <w:rFonts w:ascii="Arial" w:eastAsia="Arial" w:hAnsi="Arial" w:cs="Arial"/>
                <w:b/>
                <w:bCs/>
                <w:sz w:val="24"/>
                <w:szCs w:val="24"/>
                <w:lang w:val="es"/>
              </w:rPr>
              <w:pPrChange w:id="393" w:author="jose sanchez" w:date="2020-05-02T10:58:00Z">
                <w:pPr/>
              </w:pPrChange>
            </w:pPr>
            <w:r w:rsidRPr="19E8A252">
              <w:rPr>
                <w:rFonts w:ascii="Arial" w:eastAsia="Arial" w:hAnsi="Arial" w:cs="Arial"/>
                <w:b/>
                <w:bCs/>
                <w:sz w:val="24"/>
                <w:szCs w:val="24"/>
                <w:lang w:val="es"/>
              </w:rPr>
              <w:t>Descripción</w:t>
            </w:r>
          </w:p>
        </w:tc>
      </w:tr>
      <w:tr w:rsidR="19E8A252" w14:paraId="2113A37F" w14:textId="77777777" w:rsidTr="19E8A252">
        <w:tc>
          <w:tcPr>
            <w:tcW w:w="2126" w:type="dxa"/>
          </w:tcPr>
          <w:p w14:paraId="098B3344" w14:textId="5DB32CDA" w:rsidR="19E8A252" w:rsidRDefault="19E8A252">
            <w:proofErr w:type="spellStart"/>
            <w:r w:rsidRPr="19E8A252">
              <w:rPr>
                <w:rFonts w:ascii="Arial" w:eastAsia="Arial" w:hAnsi="Arial" w:cs="Arial"/>
                <w:sz w:val="24"/>
                <w:szCs w:val="24"/>
                <w:lang w:val="es"/>
              </w:rPr>
              <w:t>usuarioAlumno</w:t>
            </w:r>
            <w:proofErr w:type="spellEnd"/>
          </w:p>
          <w:p w14:paraId="38927662" w14:textId="258DCA21" w:rsidR="19E8A252" w:rsidRDefault="19E8A252">
            <w:r w:rsidRPr="19E8A252">
              <w:rPr>
                <w:rFonts w:ascii="Arial" w:eastAsia="Arial" w:hAnsi="Arial" w:cs="Arial"/>
                <w:sz w:val="24"/>
                <w:szCs w:val="24"/>
                <w:lang w:val="es"/>
              </w:rPr>
              <w:t>(llave primaria)</w:t>
            </w:r>
          </w:p>
        </w:tc>
        <w:tc>
          <w:tcPr>
            <w:tcW w:w="2126" w:type="dxa"/>
          </w:tcPr>
          <w:p w14:paraId="7BE88124" w14:textId="422E0748" w:rsidR="19E8A252" w:rsidRDefault="19E8A252">
            <w:pPr>
              <w:jc w:val="center"/>
              <w:rPr>
                <w:rFonts w:ascii="Arial" w:eastAsia="Arial" w:hAnsi="Arial" w:cs="Arial"/>
                <w:sz w:val="24"/>
                <w:szCs w:val="24"/>
                <w:lang w:val="es"/>
              </w:rPr>
              <w:pPrChange w:id="394" w:author="jose sanchez" w:date="2020-05-02T10:58:00Z">
                <w:pPr/>
              </w:pPrChange>
            </w:pPr>
            <w:r w:rsidRPr="19E8A252">
              <w:rPr>
                <w:rFonts w:ascii="Arial" w:eastAsia="Arial" w:hAnsi="Arial" w:cs="Arial"/>
                <w:sz w:val="24"/>
                <w:szCs w:val="24"/>
                <w:lang w:val="es"/>
              </w:rPr>
              <w:t>50</w:t>
            </w:r>
          </w:p>
        </w:tc>
        <w:tc>
          <w:tcPr>
            <w:tcW w:w="2126" w:type="dxa"/>
          </w:tcPr>
          <w:p w14:paraId="7B73CE29" w14:textId="54FD5E3E" w:rsidR="19E8A252" w:rsidRDefault="19E8A252">
            <w:pPr>
              <w:jc w:val="center"/>
              <w:rPr>
                <w:rFonts w:ascii="Arial" w:eastAsia="Arial" w:hAnsi="Arial" w:cs="Arial"/>
                <w:sz w:val="24"/>
                <w:szCs w:val="24"/>
                <w:lang w:val="es"/>
              </w:rPr>
              <w:pPrChange w:id="395" w:author="jose sanchez" w:date="2020-05-02T10:58:00Z">
                <w:pPr/>
              </w:pPrChange>
            </w:pPr>
            <w:proofErr w:type="spellStart"/>
            <w:r w:rsidRPr="19E8A252">
              <w:rPr>
                <w:rFonts w:ascii="Arial" w:eastAsia="Arial" w:hAnsi="Arial" w:cs="Arial"/>
                <w:sz w:val="24"/>
                <w:szCs w:val="24"/>
                <w:lang w:val="es"/>
              </w:rPr>
              <w:t>Varchar</w:t>
            </w:r>
            <w:proofErr w:type="spellEnd"/>
          </w:p>
        </w:tc>
        <w:tc>
          <w:tcPr>
            <w:tcW w:w="2126" w:type="dxa"/>
          </w:tcPr>
          <w:p w14:paraId="0F368700" w14:textId="2F6266D9" w:rsidR="19E8A252" w:rsidRDefault="19E8A252">
            <w:pPr>
              <w:jc w:val="both"/>
              <w:rPr>
                <w:rFonts w:ascii="Arial" w:eastAsia="Arial" w:hAnsi="Arial" w:cs="Arial"/>
                <w:sz w:val="24"/>
                <w:szCs w:val="24"/>
                <w:lang w:val="es"/>
              </w:rPr>
              <w:pPrChange w:id="396" w:author="jose sanchez" w:date="2020-05-02T10:58:00Z">
                <w:pPr/>
              </w:pPrChange>
            </w:pPr>
            <w:r w:rsidRPr="19E8A252">
              <w:rPr>
                <w:rFonts w:ascii="Arial" w:eastAsia="Arial" w:hAnsi="Arial" w:cs="Arial"/>
                <w:sz w:val="24"/>
                <w:szCs w:val="24"/>
                <w:lang w:val="es"/>
              </w:rPr>
              <w:t xml:space="preserve">Nombre </w:t>
            </w:r>
            <w:proofErr w:type="gramStart"/>
            <w:r w:rsidRPr="19E8A252">
              <w:rPr>
                <w:rFonts w:ascii="Arial" w:eastAsia="Arial" w:hAnsi="Arial" w:cs="Arial"/>
                <w:sz w:val="24"/>
                <w:szCs w:val="24"/>
                <w:lang w:val="es"/>
              </w:rPr>
              <w:t>de  usuario</w:t>
            </w:r>
            <w:proofErr w:type="gramEnd"/>
            <w:r w:rsidRPr="19E8A252">
              <w:rPr>
                <w:rFonts w:ascii="Arial" w:eastAsia="Arial" w:hAnsi="Arial" w:cs="Arial"/>
                <w:sz w:val="24"/>
                <w:szCs w:val="24"/>
                <w:lang w:val="es"/>
              </w:rPr>
              <w:t xml:space="preserve"> registrado por el alumno para el inicio de sesión.</w:t>
            </w:r>
          </w:p>
        </w:tc>
      </w:tr>
      <w:tr w:rsidR="19E8A252" w14:paraId="55E0B096" w14:textId="77777777" w:rsidTr="19E8A252">
        <w:tc>
          <w:tcPr>
            <w:tcW w:w="2126" w:type="dxa"/>
          </w:tcPr>
          <w:p w14:paraId="7129DE72" w14:textId="68F49E33" w:rsidR="19E8A252" w:rsidRDefault="19E8A252">
            <w:proofErr w:type="spellStart"/>
            <w:r w:rsidRPr="19E8A252">
              <w:rPr>
                <w:rFonts w:ascii="Arial" w:eastAsia="Arial" w:hAnsi="Arial" w:cs="Arial"/>
                <w:sz w:val="24"/>
                <w:szCs w:val="24"/>
                <w:lang w:val="es"/>
              </w:rPr>
              <w:t>codigoCarrera</w:t>
            </w:r>
            <w:proofErr w:type="spellEnd"/>
          </w:p>
          <w:p w14:paraId="2FCB18C7" w14:textId="084DEA89" w:rsidR="19E8A252" w:rsidRDefault="19E8A252">
            <w:r w:rsidRPr="19E8A252">
              <w:rPr>
                <w:rFonts w:ascii="Arial" w:eastAsia="Arial" w:hAnsi="Arial" w:cs="Arial"/>
                <w:sz w:val="24"/>
                <w:szCs w:val="24"/>
                <w:lang w:val="es"/>
              </w:rPr>
              <w:t>(llave foránea)</w:t>
            </w:r>
          </w:p>
        </w:tc>
        <w:tc>
          <w:tcPr>
            <w:tcW w:w="2126" w:type="dxa"/>
          </w:tcPr>
          <w:p w14:paraId="434BB1AE" w14:textId="090547AF" w:rsidR="19E8A252" w:rsidRDefault="19E8A252">
            <w:pPr>
              <w:jc w:val="center"/>
              <w:rPr>
                <w:rFonts w:ascii="Arial" w:eastAsia="Arial" w:hAnsi="Arial" w:cs="Arial"/>
                <w:sz w:val="24"/>
                <w:szCs w:val="24"/>
                <w:lang w:val="es"/>
              </w:rPr>
              <w:pPrChange w:id="397" w:author="jose sanchez" w:date="2020-05-02T10:58:00Z">
                <w:pPr/>
              </w:pPrChange>
            </w:pPr>
            <w:r w:rsidRPr="19E8A252">
              <w:rPr>
                <w:rFonts w:ascii="Arial" w:eastAsia="Arial" w:hAnsi="Arial" w:cs="Arial"/>
                <w:sz w:val="24"/>
                <w:szCs w:val="24"/>
                <w:lang w:val="es"/>
              </w:rPr>
              <w:t>11</w:t>
            </w:r>
          </w:p>
        </w:tc>
        <w:tc>
          <w:tcPr>
            <w:tcW w:w="2126" w:type="dxa"/>
          </w:tcPr>
          <w:p w14:paraId="6A0ECE92" w14:textId="0D4D4AA0" w:rsidR="19E8A252" w:rsidRDefault="19E8A252">
            <w:pPr>
              <w:jc w:val="center"/>
              <w:rPr>
                <w:rFonts w:ascii="Arial" w:eastAsia="Arial" w:hAnsi="Arial" w:cs="Arial"/>
                <w:sz w:val="24"/>
                <w:szCs w:val="24"/>
                <w:lang w:val="es"/>
              </w:rPr>
              <w:pPrChange w:id="398" w:author="jose sanchez" w:date="2020-05-02T10:58:00Z">
                <w:pPr/>
              </w:pPrChange>
            </w:pPr>
            <w:proofErr w:type="spellStart"/>
            <w:r w:rsidRPr="19E8A252">
              <w:rPr>
                <w:rFonts w:ascii="Arial" w:eastAsia="Arial" w:hAnsi="Arial" w:cs="Arial"/>
                <w:sz w:val="24"/>
                <w:szCs w:val="24"/>
                <w:lang w:val="es"/>
              </w:rPr>
              <w:t>Integer</w:t>
            </w:r>
            <w:proofErr w:type="spellEnd"/>
          </w:p>
        </w:tc>
        <w:tc>
          <w:tcPr>
            <w:tcW w:w="2126" w:type="dxa"/>
          </w:tcPr>
          <w:p w14:paraId="0CB44288" w14:textId="6AA05650" w:rsidR="19E8A252" w:rsidRDefault="19E8A252">
            <w:pPr>
              <w:jc w:val="both"/>
              <w:rPr>
                <w:rFonts w:ascii="Arial" w:eastAsia="Arial" w:hAnsi="Arial" w:cs="Arial"/>
                <w:sz w:val="24"/>
                <w:szCs w:val="24"/>
                <w:lang w:val="es"/>
              </w:rPr>
              <w:pPrChange w:id="399" w:author="jose sanchez" w:date="2020-05-02T10:58:00Z">
                <w:pPr/>
              </w:pPrChange>
            </w:pPr>
            <w:r w:rsidRPr="19E8A252">
              <w:rPr>
                <w:rFonts w:ascii="Arial" w:eastAsia="Arial" w:hAnsi="Arial" w:cs="Arial"/>
                <w:sz w:val="24"/>
                <w:szCs w:val="24"/>
                <w:lang w:val="es"/>
              </w:rPr>
              <w:t>Clave única de carrera impartida dentro de la UTP.</w:t>
            </w:r>
          </w:p>
        </w:tc>
      </w:tr>
      <w:tr w:rsidR="19E8A252" w14:paraId="3D0A4E94" w14:textId="77777777" w:rsidTr="19E8A252">
        <w:tc>
          <w:tcPr>
            <w:tcW w:w="2126" w:type="dxa"/>
          </w:tcPr>
          <w:p w14:paraId="05BF5CAB" w14:textId="3BC29E34" w:rsidR="19E8A252" w:rsidRDefault="19E8A252">
            <w:proofErr w:type="spellStart"/>
            <w:r w:rsidRPr="19E8A252">
              <w:rPr>
                <w:rFonts w:ascii="Arial" w:eastAsia="Arial" w:hAnsi="Arial" w:cs="Arial"/>
                <w:sz w:val="24"/>
                <w:szCs w:val="24"/>
                <w:lang w:val="es"/>
              </w:rPr>
              <w:t>contraseñaAlumno</w:t>
            </w:r>
            <w:proofErr w:type="spellEnd"/>
          </w:p>
        </w:tc>
        <w:tc>
          <w:tcPr>
            <w:tcW w:w="2126" w:type="dxa"/>
          </w:tcPr>
          <w:p w14:paraId="4A4C89E8" w14:textId="4D07AF9A" w:rsidR="19E8A252" w:rsidRDefault="19E8A252">
            <w:pPr>
              <w:jc w:val="center"/>
              <w:rPr>
                <w:rFonts w:ascii="Arial" w:eastAsia="Arial" w:hAnsi="Arial" w:cs="Arial"/>
                <w:sz w:val="24"/>
                <w:szCs w:val="24"/>
                <w:lang w:val="es"/>
              </w:rPr>
              <w:pPrChange w:id="400" w:author="jose sanchez" w:date="2020-05-02T10:58:00Z">
                <w:pPr/>
              </w:pPrChange>
            </w:pPr>
            <w:r w:rsidRPr="19E8A252">
              <w:rPr>
                <w:rFonts w:ascii="Arial" w:eastAsia="Arial" w:hAnsi="Arial" w:cs="Arial"/>
                <w:sz w:val="24"/>
                <w:szCs w:val="24"/>
                <w:lang w:val="es"/>
              </w:rPr>
              <w:t>50</w:t>
            </w:r>
          </w:p>
        </w:tc>
        <w:tc>
          <w:tcPr>
            <w:tcW w:w="2126" w:type="dxa"/>
          </w:tcPr>
          <w:p w14:paraId="7AE28163" w14:textId="034A3820" w:rsidR="19E8A252" w:rsidRDefault="19E8A252">
            <w:pPr>
              <w:jc w:val="center"/>
              <w:rPr>
                <w:rFonts w:ascii="Arial" w:eastAsia="Arial" w:hAnsi="Arial" w:cs="Arial"/>
                <w:sz w:val="24"/>
                <w:szCs w:val="24"/>
                <w:lang w:val="es"/>
              </w:rPr>
              <w:pPrChange w:id="401" w:author="jose sanchez" w:date="2020-05-02T10:58:00Z">
                <w:pPr/>
              </w:pPrChange>
            </w:pPr>
            <w:proofErr w:type="spellStart"/>
            <w:r w:rsidRPr="19E8A252">
              <w:rPr>
                <w:rFonts w:ascii="Arial" w:eastAsia="Arial" w:hAnsi="Arial" w:cs="Arial"/>
                <w:sz w:val="24"/>
                <w:szCs w:val="24"/>
                <w:lang w:val="es"/>
              </w:rPr>
              <w:t>Varchar</w:t>
            </w:r>
            <w:proofErr w:type="spellEnd"/>
          </w:p>
        </w:tc>
        <w:tc>
          <w:tcPr>
            <w:tcW w:w="2126" w:type="dxa"/>
          </w:tcPr>
          <w:p w14:paraId="543BE7A5" w14:textId="73BEECC5" w:rsidR="19E8A252" w:rsidRDefault="19E8A252">
            <w:pPr>
              <w:jc w:val="both"/>
              <w:rPr>
                <w:rFonts w:ascii="Arial" w:eastAsia="Arial" w:hAnsi="Arial" w:cs="Arial"/>
                <w:sz w:val="24"/>
                <w:szCs w:val="24"/>
                <w:lang w:val="es"/>
              </w:rPr>
              <w:pPrChange w:id="402" w:author="jose sanchez" w:date="2020-05-02T10:58:00Z">
                <w:pPr/>
              </w:pPrChange>
            </w:pPr>
            <w:r w:rsidRPr="19E8A252">
              <w:rPr>
                <w:rFonts w:ascii="Arial" w:eastAsia="Arial" w:hAnsi="Arial" w:cs="Arial"/>
                <w:sz w:val="24"/>
                <w:szCs w:val="24"/>
                <w:lang w:val="es"/>
              </w:rPr>
              <w:t>Contraseña del alumno para el inicio de sesión.</w:t>
            </w:r>
          </w:p>
        </w:tc>
      </w:tr>
      <w:tr w:rsidR="19E8A252" w14:paraId="4949F443" w14:textId="77777777" w:rsidTr="19E8A252">
        <w:tc>
          <w:tcPr>
            <w:tcW w:w="2126" w:type="dxa"/>
          </w:tcPr>
          <w:p w14:paraId="2C1DBC26" w14:textId="39B75DCD" w:rsidR="19E8A252" w:rsidRDefault="19E8A252">
            <w:proofErr w:type="spellStart"/>
            <w:r w:rsidRPr="19E8A252">
              <w:rPr>
                <w:rFonts w:ascii="Arial" w:eastAsia="Arial" w:hAnsi="Arial" w:cs="Arial"/>
                <w:sz w:val="24"/>
                <w:szCs w:val="24"/>
                <w:lang w:val="es"/>
              </w:rPr>
              <w:t>nombreAlumno</w:t>
            </w:r>
            <w:proofErr w:type="spellEnd"/>
          </w:p>
        </w:tc>
        <w:tc>
          <w:tcPr>
            <w:tcW w:w="2126" w:type="dxa"/>
          </w:tcPr>
          <w:p w14:paraId="155413A8" w14:textId="6027FCA2" w:rsidR="19E8A252" w:rsidRDefault="19E8A252">
            <w:pPr>
              <w:jc w:val="center"/>
              <w:rPr>
                <w:rFonts w:ascii="Arial" w:eastAsia="Arial" w:hAnsi="Arial" w:cs="Arial"/>
                <w:sz w:val="24"/>
                <w:szCs w:val="24"/>
                <w:lang w:val="es"/>
              </w:rPr>
              <w:pPrChange w:id="403" w:author="jose sanchez" w:date="2020-05-02T10:58:00Z">
                <w:pPr/>
              </w:pPrChange>
            </w:pPr>
            <w:r w:rsidRPr="19E8A252">
              <w:rPr>
                <w:rFonts w:ascii="Arial" w:eastAsia="Arial" w:hAnsi="Arial" w:cs="Arial"/>
                <w:sz w:val="24"/>
                <w:szCs w:val="24"/>
                <w:lang w:val="es"/>
              </w:rPr>
              <w:t>50</w:t>
            </w:r>
          </w:p>
        </w:tc>
        <w:tc>
          <w:tcPr>
            <w:tcW w:w="2126" w:type="dxa"/>
          </w:tcPr>
          <w:p w14:paraId="73AA1C73" w14:textId="48C59A28" w:rsidR="19E8A252" w:rsidRDefault="19E8A252">
            <w:pPr>
              <w:jc w:val="center"/>
              <w:rPr>
                <w:rFonts w:ascii="Arial" w:eastAsia="Arial" w:hAnsi="Arial" w:cs="Arial"/>
                <w:sz w:val="24"/>
                <w:szCs w:val="24"/>
                <w:lang w:val="es"/>
              </w:rPr>
              <w:pPrChange w:id="404" w:author="jose sanchez" w:date="2020-05-02T10:58:00Z">
                <w:pPr/>
              </w:pPrChange>
            </w:pPr>
            <w:proofErr w:type="spellStart"/>
            <w:r w:rsidRPr="19E8A252">
              <w:rPr>
                <w:rFonts w:ascii="Arial" w:eastAsia="Arial" w:hAnsi="Arial" w:cs="Arial"/>
                <w:sz w:val="24"/>
                <w:szCs w:val="24"/>
                <w:lang w:val="es"/>
              </w:rPr>
              <w:t>Varchar</w:t>
            </w:r>
            <w:proofErr w:type="spellEnd"/>
          </w:p>
        </w:tc>
        <w:tc>
          <w:tcPr>
            <w:tcW w:w="2126" w:type="dxa"/>
          </w:tcPr>
          <w:p w14:paraId="4ECB9958" w14:textId="3F87684E" w:rsidR="19E8A252" w:rsidRDefault="19E8A252">
            <w:pPr>
              <w:jc w:val="both"/>
              <w:rPr>
                <w:rFonts w:ascii="Arial" w:eastAsia="Arial" w:hAnsi="Arial" w:cs="Arial"/>
                <w:sz w:val="24"/>
                <w:szCs w:val="24"/>
                <w:lang w:val="es"/>
              </w:rPr>
              <w:pPrChange w:id="405" w:author="jose sanchez" w:date="2020-05-02T10:58:00Z">
                <w:pPr/>
              </w:pPrChange>
            </w:pPr>
            <w:r w:rsidRPr="19E8A252">
              <w:rPr>
                <w:rFonts w:ascii="Arial" w:eastAsia="Arial" w:hAnsi="Arial" w:cs="Arial"/>
                <w:sz w:val="24"/>
                <w:szCs w:val="24"/>
                <w:lang w:val="es"/>
              </w:rPr>
              <w:t>Nombre del alumno.</w:t>
            </w:r>
          </w:p>
        </w:tc>
      </w:tr>
      <w:tr w:rsidR="19E8A252" w14:paraId="30A67F8A" w14:textId="77777777" w:rsidTr="19E8A252">
        <w:tc>
          <w:tcPr>
            <w:tcW w:w="2126" w:type="dxa"/>
          </w:tcPr>
          <w:p w14:paraId="7842BA5C" w14:textId="2F65AEB6" w:rsidR="19E8A252" w:rsidRDefault="19E8A252">
            <w:proofErr w:type="spellStart"/>
            <w:r w:rsidRPr="19E8A252">
              <w:rPr>
                <w:rFonts w:ascii="Arial" w:eastAsia="Arial" w:hAnsi="Arial" w:cs="Arial"/>
                <w:sz w:val="24"/>
                <w:szCs w:val="24"/>
                <w:lang w:val="es"/>
              </w:rPr>
              <w:t>apellidoAlumno</w:t>
            </w:r>
            <w:proofErr w:type="spellEnd"/>
          </w:p>
        </w:tc>
        <w:tc>
          <w:tcPr>
            <w:tcW w:w="2126" w:type="dxa"/>
          </w:tcPr>
          <w:p w14:paraId="209438A1" w14:textId="1B8DAD64" w:rsidR="19E8A252" w:rsidRDefault="19E8A252">
            <w:pPr>
              <w:jc w:val="center"/>
              <w:rPr>
                <w:rFonts w:ascii="Arial" w:eastAsia="Arial" w:hAnsi="Arial" w:cs="Arial"/>
                <w:sz w:val="24"/>
                <w:szCs w:val="24"/>
                <w:lang w:val="es"/>
              </w:rPr>
              <w:pPrChange w:id="406" w:author="jose sanchez" w:date="2020-05-02T10:58:00Z">
                <w:pPr/>
              </w:pPrChange>
            </w:pPr>
            <w:r w:rsidRPr="19E8A252">
              <w:rPr>
                <w:rFonts w:ascii="Arial" w:eastAsia="Arial" w:hAnsi="Arial" w:cs="Arial"/>
                <w:sz w:val="24"/>
                <w:szCs w:val="24"/>
                <w:lang w:val="es"/>
              </w:rPr>
              <w:t>50</w:t>
            </w:r>
          </w:p>
        </w:tc>
        <w:tc>
          <w:tcPr>
            <w:tcW w:w="2126" w:type="dxa"/>
          </w:tcPr>
          <w:p w14:paraId="3DCE3454" w14:textId="00C26783" w:rsidR="19E8A252" w:rsidRDefault="19E8A252">
            <w:pPr>
              <w:jc w:val="center"/>
              <w:rPr>
                <w:rFonts w:ascii="Arial" w:eastAsia="Arial" w:hAnsi="Arial" w:cs="Arial"/>
                <w:sz w:val="24"/>
                <w:szCs w:val="24"/>
                <w:lang w:val="es"/>
              </w:rPr>
              <w:pPrChange w:id="407" w:author="jose sanchez" w:date="2020-05-02T10:58:00Z">
                <w:pPr/>
              </w:pPrChange>
            </w:pPr>
            <w:proofErr w:type="spellStart"/>
            <w:r w:rsidRPr="19E8A252">
              <w:rPr>
                <w:rFonts w:ascii="Arial" w:eastAsia="Arial" w:hAnsi="Arial" w:cs="Arial"/>
                <w:sz w:val="24"/>
                <w:szCs w:val="24"/>
                <w:lang w:val="es"/>
              </w:rPr>
              <w:t>Varchar</w:t>
            </w:r>
            <w:proofErr w:type="spellEnd"/>
          </w:p>
        </w:tc>
        <w:tc>
          <w:tcPr>
            <w:tcW w:w="2126" w:type="dxa"/>
          </w:tcPr>
          <w:p w14:paraId="31FF26B8" w14:textId="0D8BF125" w:rsidR="19E8A252" w:rsidRDefault="19E8A252">
            <w:pPr>
              <w:jc w:val="both"/>
              <w:rPr>
                <w:rFonts w:ascii="Arial" w:eastAsia="Arial" w:hAnsi="Arial" w:cs="Arial"/>
                <w:sz w:val="24"/>
                <w:szCs w:val="24"/>
                <w:lang w:val="es"/>
              </w:rPr>
              <w:pPrChange w:id="408" w:author="jose sanchez" w:date="2020-05-02T10:58:00Z">
                <w:pPr/>
              </w:pPrChange>
            </w:pPr>
            <w:r w:rsidRPr="19E8A252">
              <w:rPr>
                <w:rFonts w:ascii="Arial" w:eastAsia="Arial" w:hAnsi="Arial" w:cs="Arial"/>
                <w:sz w:val="24"/>
                <w:szCs w:val="24"/>
                <w:lang w:val="es"/>
              </w:rPr>
              <w:t>Apellido del alumno.</w:t>
            </w:r>
          </w:p>
        </w:tc>
      </w:tr>
      <w:tr w:rsidR="19E8A252" w14:paraId="1CE455CA" w14:textId="77777777" w:rsidTr="19E8A252">
        <w:tc>
          <w:tcPr>
            <w:tcW w:w="2126" w:type="dxa"/>
          </w:tcPr>
          <w:p w14:paraId="132BB88C" w14:textId="65500B58" w:rsidR="19E8A252" w:rsidRDefault="19E8A252">
            <w:proofErr w:type="spellStart"/>
            <w:r w:rsidRPr="19E8A252">
              <w:rPr>
                <w:rFonts w:ascii="Arial" w:eastAsia="Arial" w:hAnsi="Arial" w:cs="Arial"/>
                <w:sz w:val="24"/>
                <w:szCs w:val="24"/>
                <w:lang w:val="es"/>
              </w:rPr>
              <w:t>celularAlumno</w:t>
            </w:r>
            <w:proofErr w:type="spellEnd"/>
          </w:p>
        </w:tc>
        <w:tc>
          <w:tcPr>
            <w:tcW w:w="2126" w:type="dxa"/>
          </w:tcPr>
          <w:p w14:paraId="15795EB3" w14:textId="1ED2D8D0" w:rsidR="19E8A252" w:rsidRDefault="19E8A252">
            <w:pPr>
              <w:jc w:val="center"/>
              <w:rPr>
                <w:rFonts w:ascii="Arial" w:eastAsia="Arial" w:hAnsi="Arial" w:cs="Arial"/>
                <w:sz w:val="24"/>
                <w:szCs w:val="24"/>
                <w:lang w:val="es"/>
              </w:rPr>
              <w:pPrChange w:id="409" w:author="jose sanchez" w:date="2020-05-02T10:58:00Z">
                <w:pPr/>
              </w:pPrChange>
            </w:pPr>
            <w:r w:rsidRPr="19E8A252">
              <w:rPr>
                <w:rFonts w:ascii="Arial" w:eastAsia="Arial" w:hAnsi="Arial" w:cs="Arial"/>
                <w:sz w:val="24"/>
                <w:szCs w:val="24"/>
                <w:lang w:val="es"/>
              </w:rPr>
              <w:t>50</w:t>
            </w:r>
          </w:p>
        </w:tc>
        <w:tc>
          <w:tcPr>
            <w:tcW w:w="2126" w:type="dxa"/>
          </w:tcPr>
          <w:p w14:paraId="10F58612" w14:textId="5F5F849B" w:rsidR="19E8A252" w:rsidRDefault="19E8A252">
            <w:pPr>
              <w:jc w:val="center"/>
              <w:rPr>
                <w:rFonts w:ascii="Arial" w:eastAsia="Arial" w:hAnsi="Arial" w:cs="Arial"/>
                <w:sz w:val="24"/>
                <w:szCs w:val="24"/>
                <w:lang w:val="es"/>
              </w:rPr>
              <w:pPrChange w:id="410" w:author="jose sanchez" w:date="2020-05-02T10:58:00Z">
                <w:pPr/>
              </w:pPrChange>
            </w:pPr>
            <w:proofErr w:type="spellStart"/>
            <w:r w:rsidRPr="19E8A252">
              <w:rPr>
                <w:rFonts w:ascii="Arial" w:eastAsia="Arial" w:hAnsi="Arial" w:cs="Arial"/>
                <w:sz w:val="24"/>
                <w:szCs w:val="24"/>
                <w:lang w:val="es"/>
              </w:rPr>
              <w:t>Varchar</w:t>
            </w:r>
            <w:proofErr w:type="spellEnd"/>
          </w:p>
        </w:tc>
        <w:tc>
          <w:tcPr>
            <w:tcW w:w="2126" w:type="dxa"/>
          </w:tcPr>
          <w:p w14:paraId="2A1E4728" w14:textId="0D67E5D5" w:rsidR="19E8A252" w:rsidRDefault="19E8A252">
            <w:pPr>
              <w:jc w:val="both"/>
              <w:rPr>
                <w:rFonts w:ascii="Arial" w:eastAsia="Arial" w:hAnsi="Arial" w:cs="Arial"/>
                <w:sz w:val="24"/>
                <w:szCs w:val="24"/>
                <w:lang w:val="es"/>
              </w:rPr>
              <w:pPrChange w:id="411" w:author="jose sanchez" w:date="2020-05-02T10:58:00Z">
                <w:pPr/>
              </w:pPrChange>
            </w:pPr>
            <w:r w:rsidRPr="19E8A252">
              <w:rPr>
                <w:rFonts w:ascii="Arial" w:eastAsia="Arial" w:hAnsi="Arial" w:cs="Arial"/>
                <w:sz w:val="24"/>
                <w:szCs w:val="24"/>
                <w:lang w:val="es"/>
              </w:rPr>
              <w:t>Número telefónico del alumno.</w:t>
            </w:r>
          </w:p>
        </w:tc>
      </w:tr>
      <w:tr w:rsidR="19E8A252" w14:paraId="5FCA24D7" w14:textId="77777777" w:rsidTr="19E8A252">
        <w:tc>
          <w:tcPr>
            <w:tcW w:w="2126" w:type="dxa"/>
          </w:tcPr>
          <w:p w14:paraId="613815ED" w14:textId="2AD6E2CA" w:rsidR="19E8A252" w:rsidRDefault="19E8A252">
            <w:proofErr w:type="spellStart"/>
            <w:r w:rsidRPr="19E8A252">
              <w:rPr>
                <w:rFonts w:ascii="Arial" w:eastAsia="Arial" w:hAnsi="Arial" w:cs="Arial"/>
                <w:sz w:val="24"/>
                <w:szCs w:val="24"/>
                <w:lang w:val="es"/>
              </w:rPr>
              <w:t>correoAlumno</w:t>
            </w:r>
            <w:proofErr w:type="spellEnd"/>
          </w:p>
        </w:tc>
        <w:tc>
          <w:tcPr>
            <w:tcW w:w="2126" w:type="dxa"/>
          </w:tcPr>
          <w:p w14:paraId="31FDE3FC" w14:textId="20DC2B6B" w:rsidR="19E8A252" w:rsidRDefault="19E8A252">
            <w:pPr>
              <w:jc w:val="center"/>
              <w:rPr>
                <w:rFonts w:ascii="Arial" w:eastAsia="Arial" w:hAnsi="Arial" w:cs="Arial"/>
                <w:sz w:val="24"/>
                <w:szCs w:val="24"/>
                <w:lang w:val="es"/>
              </w:rPr>
              <w:pPrChange w:id="412" w:author="jose sanchez" w:date="2020-05-02T10:58:00Z">
                <w:pPr/>
              </w:pPrChange>
            </w:pPr>
            <w:r w:rsidRPr="19E8A252">
              <w:rPr>
                <w:rFonts w:ascii="Arial" w:eastAsia="Arial" w:hAnsi="Arial" w:cs="Arial"/>
                <w:sz w:val="24"/>
                <w:szCs w:val="24"/>
                <w:lang w:val="es"/>
              </w:rPr>
              <w:t>50</w:t>
            </w:r>
          </w:p>
        </w:tc>
        <w:tc>
          <w:tcPr>
            <w:tcW w:w="2126" w:type="dxa"/>
          </w:tcPr>
          <w:p w14:paraId="25D9844F" w14:textId="50B7E215" w:rsidR="19E8A252" w:rsidRDefault="19E8A252">
            <w:pPr>
              <w:jc w:val="center"/>
              <w:rPr>
                <w:rFonts w:ascii="Arial" w:eastAsia="Arial" w:hAnsi="Arial" w:cs="Arial"/>
                <w:sz w:val="24"/>
                <w:szCs w:val="24"/>
                <w:lang w:val="es"/>
              </w:rPr>
              <w:pPrChange w:id="413" w:author="jose sanchez" w:date="2020-05-02T10:58:00Z">
                <w:pPr/>
              </w:pPrChange>
            </w:pPr>
            <w:proofErr w:type="spellStart"/>
            <w:r w:rsidRPr="19E8A252">
              <w:rPr>
                <w:rFonts w:ascii="Arial" w:eastAsia="Arial" w:hAnsi="Arial" w:cs="Arial"/>
                <w:sz w:val="24"/>
                <w:szCs w:val="24"/>
                <w:lang w:val="es"/>
              </w:rPr>
              <w:t>Varchar</w:t>
            </w:r>
            <w:proofErr w:type="spellEnd"/>
          </w:p>
        </w:tc>
        <w:tc>
          <w:tcPr>
            <w:tcW w:w="2126" w:type="dxa"/>
          </w:tcPr>
          <w:p w14:paraId="55900617" w14:textId="6CB076B1" w:rsidR="19E8A252" w:rsidRDefault="19E8A252">
            <w:pPr>
              <w:jc w:val="both"/>
              <w:rPr>
                <w:rFonts w:ascii="Arial" w:eastAsia="Arial" w:hAnsi="Arial" w:cs="Arial"/>
                <w:sz w:val="24"/>
                <w:szCs w:val="24"/>
                <w:lang w:val="es"/>
              </w:rPr>
              <w:pPrChange w:id="414" w:author="jose sanchez" w:date="2020-05-02T10:58:00Z">
                <w:pPr/>
              </w:pPrChange>
            </w:pPr>
            <w:r w:rsidRPr="19E8A252">
              <w:rPr>
                <w:rFonts w:ascii="Arial" w:eastAsia="Arial" w:hAnsi="Arial" w:cs="Arial"/>
                <w:sz w:val="24"/>
                <w:szCs w:val="24"/>
                <w:lang w:val="es"/>
              </w:rPr>
              <w:t>Correo electrónico registrado por el alumno.</w:t>
            </w:r>
          </w:p>
        </w:tc>
      </w:tr>
      <w:tr w:rsidR="19E8A252" w14:paraId="20BB1E3D" w14:textId="77777777" w:rsidTr="19E8A252">
        <w:tc>
          <w:tcPr>
            <w:tcW w:w="2126" w:type="dxa"/>
          </w:tcPr>
          <w:p w14:paraId="7689A81C" w14:textId="3160F1D1" w:rsidR="19E8A252" w:rsidRDefault="19E8A252">
            <w:proofErr w:type="spellStart"/>
            <w:r w:rsidRPr="19E8A252">
              <w:rPr>
                <w:rFonts w:ascii="Arial" w:eastAsia="Arial" w:hAnsi="Arial" w:cs="Arial"/>
                <w:sz w:val="24"/>
                <w:szCs w:val="24"/>
                <w:lang w:val="es"/>
              </w:rPr>
              <w:t>nivelAlumno</w:t>
            </w:r>
            <w:proofErr w:type="spellEnd"/>
          </w:p>
        </w:tc>
        <w:tc>
          <w:tcPr>
            <w:tcW w:w="2126" w:type="dxa"/>
          </w:tcPr>
          <w:p w14:paraId="50F370ED" w14:textId="15D7E565" w:rsidR="19E8A252" w:rsidRDefault="19E8A252">
            <w:pPr>
              <w:jc w:val="center"/>
              <w:rPr>
                <w:rFonts w:ascii="Arial" w:eastAsia="Arial" w:hAnsi="Arial" w:cs="Arial"/>
                <w:sz w:val="24"/>
                <w:szCs w:val="24"/>
                <w:lang w:val="es"/>
              </w:rPr>
              <w:pPrChange w:id="415" w:author="jose sanchez" w:date="2020-05-02T10:58:00Z">
                <w:pPr/>
              </w:pPrChange>
            </w:pPr>
            <w:r w:rsidRPr="19E8A252">
              <w:rPr>
                <w:rFonts w:ascii="Arial" w:eastAsia="Arial" w:hAnsi="Arial" w:cs="Arial"/>
                <w:sz w:val="24"/>
                <w:szCs w:val="24"/>
                <w:lang w:val="es"/>
              </w:rPr>
              <w:t>50</w:t>
            </w:r>
          </w:p>
        </w:tc>
        <w:tc>
          <w:tcPr>
            <w:tcW w:w="2126" w:type="dxa"/>
          </w:tcPr>
          <w:p w14:paraId="3C73CBDE" w14:textId="7FDFADAE" w:rsidR="19E8A252" w:rsidRDefault="19E8A252">
            <w:pPr>
              <w:jc w:val="center"/>
              <w:rPr>
                <w:rFonts w:ascii="Arial" w:eastAsia="Arial" w:hAnsi="Arial" w:cs="Arial"/>
                <w:sz w:val="24"/>
                <w:szCs w:val="24"/>
                <w:lang w:val="es"/>
              </w:rPr>
              <w:pPrChange w:id="416" w:author="jose sanchez" w:date="2020-05-02T10:58:00Z">
                <w:pPr/>
              </w:pPrChange>
            </w:pPr>
            <w:proofErr w:type="spellStart"/>
            <w:r w:rsidRPr="19E8A252">
              <w:rPr>
                <w:rFonts w:ascii="Arial" w:eastAsia="Arial" w:hAnsi="Arial" w:cs="Arial"/>
                <w:sz w:val="24"/>
                <w:szCs w:val="24"/>
                <w:lang w:val="es"/>
              </w:rPr>
              <w:t>Varchar</w:t>
            </w:r>
            <w:proofErr w:type="spellEnd"/>
          </w:p>
        </w:tc>
        <w:tc>
          <w:tcPr>
            <w:tcW w:w="2126" w:type="dxa"/>
          </w:tcPr>
          <w:p w14:paraId="424AEE3D" w14:textId="38746313" w:rsidR="19E8A252" w:rsidRDefault="19E8A252">
            <w:pPr>
              <w:jc w:val="both"/>
              <w:rPr>
                <w:rFonts w:ascii="Arial" w:eastAsia="Arial" w:hAnsi="Arial" w:cs="Arial"/>
                <w:sz w:val="24"/>
                <w:szCs w:val="24"/>
                <w:lang w:val="es"/>
              </w:rPr>
              <w:pPrChange w:id="417" w:author="jose sanchez" w:date="2020-05-02T10:58:00Z">
                <w:pPr/>
              </w:pPrChange>
            </w:pPr>
            <w:r w:rsidRPr="19E8A252">
              <w:rPr>
                <w:rFonts w:ascii="Arial" w:eastAsia="Arial" w:hAnsi="Arial" w:cs="Arial"/>
                <w:sz w:val="24"/>
                <w:szCs w:val="24"/>
                <w:lang w:val="es"/>
              </w:rPr>
              <w:t>Valoración dada internamente por el aplicativo, acorde a su evolución referente al uso.</w:t>
            </w:r>
          </w:p>
        </w:tc>
      </w:tr>
      <w:tr w:rsidR="19E8A252" w14:paraId="190535CD" w14:textId="77777777" w:rsidTr="19E8A252">
        <w:tc>
          <w:tcPr>
            <w:tcW w:w="2126" w:type="dxa"/>
          </w:tcPr>
          <w:p w14:paraId="2811169C" w14:textId="0D2009C3" w:rsidR="19E8A252" w:rsidRDefault="19E8A252">
            <w:proofErr w:type="spellStart"/>
            <w:r w:rsidRPr="19E8A252">
              <w:rPr>
                <w:rFonts w:ascii="Arial" w:eastAsia="Arial" w:hAnsi="Arial" w:cs="Arial"/>
                <w:sz w:val="24"/>
                <w:szCs w:val="24"/>
                <w:lang w:val="es"/>
              </w:rPr>
              <w:t>creditoAlumno</w:t>
            </w:r>
            <w:proofErr w:type="spellEnd"/>
          </w:p>
        </w:tc>
        <w:tc>
          <w:tcPr>
            <w:tcW w:w="2126" w:type="dxa"/>
          </w:tcPr>
          <w:p w14:paraId="42132F3F" w14:textId="4177035C" w:rsidR="19E8A252" w:rsidRDefault="19E8A252">
            <w:pPr>
              <w:jc w:val="center"/>
              <w:rPr>
                <w:rFonts w:ascii="Arial" w:eastAsia="Arial" w:hAnsi="Arial" w:cs="Arial"/>
                <w:sz w:val="24"/>
                <w:szCs w:val="24"/>
                <w:lang w:val="es"/>
              </w:rPr>
              <w:pPrChange w:id="418" w:author="jose sanchez" w:date="2020-05-02T10:58:00Z">
                <w:pPr/>
              </w:pPrChange>
            </w:pPr>
            <w:r w:rsidRPr="19E8A252">
              <w:rPr>
                <w:rFonts w:ascii="Arial" w:eastAsia="Arial" w:hAnsi="Arial" w:cs="Arial"/>
                <w:sz w:val="24"/>
                <w:szCs w:val="24"/>
                <w:lang w:val="es"/>
              </w:rPr>
              <w:t>11</w:t>
            </w:r>
          </w:p>
        </w:tc>
        <w:tc>
          <w:tcPr>
            <w:tcW w:w="2126" w:type="dxa"/>
          </w:tcPr>
          <w:p w14:paraId="189303CA" w14:textId="708DD6F1" w:rsidR="19E8A252" w:rsidRDefault="19E8A252">
            <w:pPr>
              <w:jc w:val="center"/>
              <w:rPr>
                <w:rFonts w:ascii="Arial" w:eastAsia="Arial" w:hAnsi="Arial" w:cs="Arial"/>
                <w:sz w:val="24"/>
                <w:szCs w:val="24"/>
                <w:lang w:val="es"/>
              </w:rPr>
              <w:pPrChange w:id="419" w:author="jose sanchez" w:date="2020-05-02T10:58:00Z">
                <w:pPr/>
              </w:pPrChange>
            </w:pPr>
            <w:proofErr w:type="spellStart"/>
            <w:r w:rsidRPr="19E8A252">
              <w:rPr>
                <w:rFonts w:ascii="Arial" w:eastAsia="Arial" w:hAnsi="Arial" w:cs="Arial"/>
                <w:sz w:val="24"/>
                <w:szCs w:val="24"/>
                <w:lang w:val="es"/>
              </w:rPr>
              <w:t>Integer</w:t>
            </w:r>
            <w:proofErr w:type="spellEnd"/>
          </w:p>
        </w:tc>
        <w:tc>
          <w:tcPr>
            <w:tcW w:w="2126" w:type="dxa"/>
          </w:tcPr>
          <w:p w14:paraId="116B806B" w14:textId="3E2AE94A" w:rsidR="19E8A252" w:rsidRDefault="19E8A252">
            <w:pPr>
              <w:jc w:val="both"/>
              <w:rPr>
                <w:rFonts w:ascii="Arial" w:eastAsia="Arial" w:hAnsi="Arial" w:cs="Arial"/>
                <w:sz w:val="24"/>
                <w:szCs w:val="24"/>
                <w:lang w:val="es"/>
              </w:rPr>
              <w:pPrChange w:id="420" w:author="jose sanchez" w:date="2020-05-02T10:58:00Z">
                <w:pPr/>
              </w:pPrChange>
            </w:pPr>
            <w:r w:rsidRPr="19E8A252">
              <w:rPr>
                <w:rFonts w:ascii="Arial" w:eastAsia="Arial" w:hAnsi="Arial" w:cs="Arial"/>
                <w:sz w:val="24"/>
                <w:szCs w:val="24"/>
                <w:lang w:val="es"/>
              </w:rPr>
              <w:t xml:space="preserve"> </w:t>
            </w:r>
          </w:p>
        </w:tc>
      </w:tr>
    </w:tbl>
    <w:p w14:paraId="4BC520C9" w14:textId="1F241A89" w:rsidR="19E8A252" w:rsidRDefault="19E8A252">
      <w:pPr>
        <w:jc w:val="both"/>
        <w:rPr>
          <w:rFonts w:ascii="Segoe UI" w:eastAsia="Segoe UI" w:hAnsi="Segoe UI" w:cs="Segoe UI"/>
          <w:sz w:val="18"/>
          <w:szCs w:val="18"/>
          <w:lang w:val="es"/>
        </w:rPr>
        <w:pPrChange w:id="421" w:author="jose sanchez" w:date="2020-05-02T10:58:00Z">
          <w:pPr/>
        </w:pPrChange>
      </w:pPr>
    </w:p>
    <w:p w14:paraId="41EF8AE0" w14:textId="7B8E171A" w:rsidR="19E8A252" w:rsidRDefault="19E8A252">
      <w:pPr>
        <w:pStyle w:val="Prrafodelista"/>
        <w:numPr>
          <w:ilvl w:val="0"/>
          <w:numId w:val="2"/>
        </w:numPr>
        <w:jc w:val="both"/>
        <w:rPr>
          <w:rFonts w:eastAsiaTheme="minorEastAsia"/>
          <w:sz w:val="24"/>
          <w:szCs w:val="24"/>
        </w:rPr>
        <w:pPrChange w:id="422" w:author="jose sanchez" w:date="2020-05-02T10:58:00Z">
          <w:pPr/>
        </w:pPrChange>
      </w:pPr>
      <w:r w:rsidRPr="19E8A252">
        <w:rPr>
          <w:rFonts w:ascii="Arial" w:eastAsia="Arial" w:hAnsi="Arial" w:cs="Arial"/>
          <w:sz w:val="24"/>
          <w:szCs w:val="24"/>
          <w:lang w:val="es"/>
        </w:rPr>
        <w:t>Nombre del archivo: cita.</w:t>
      </w:r>
    </w:p>
    <w:p w14:paraId="67221663" w14:textId="3731355C" w:rsidR="19E8A252" w:rsidRDefault="19E8A252">
      <w:pPr>
        <w:ind w:left="360" w:firstLine="708"/>
        <w:jc w:val="both"/>
        <w:rPr>
          <w:rFonts w:ascii="Times New Roman" w:eastAsia="Times New Roman" w:hAnsi="Times New Roman" w:cs="Times New Roman"/>
          <w:sz w:val="24"/>
          <w:szCs w:val="24"/>
        </w:rPr>
        <w:pPrChange w:id="423" w:author="jose sanchez" w:date="2020-05-02T11:01:00Z">
          <w:pPr/>
        </w:pPrChange>
      </w:pPr>
      <w:r w:rsidRPr="19E8A252">
        <w:rPr>
          <w:rFonts w:ascii="Times New Roman" w:eastAsia="Times New Roman" w:hAnsi="Times New Roman" w:cs="Times New Roman"/>
          <w:sz w:val="24"/>
          <w:szCs w:val="24"/>
        </w:rPr>
        <w:t>Descripción del archivo: base de datos que contendrá la información de las citas académicas registradas por los alumnos de la UTP.</w:t>
      </w:r>
    </w:p>
    <w:tbl>
      <w:tblPr>
        <w:tblStyle w:val="Tablaconcuadrcula"/>
        <w:tblW w:w="0" w:type="auto"/>
        <w:tblLayout w:type="fixed"/>
        <w:tblLook w:val="04A0" w:firstRow="1" w:lastRow="0" w:firstColumn="1" w:lastColumn="0" w:noHBand="0" w:noVBand="1"/>
      </w:tblPr>
      <w:tblGrid>
        <w:gridCol w:w="2126"/>
        <w:gridCol w:w="2126"/>
        <w:gridCol w:w="2126"/>
        <w:gridCol w:w="2126"/>
      </w:tblGrid>
      <w:tr w:rsidR="19E8A252" w14:paraId="04763D87" w14:textId="77777777" w:rsidTr="6FC88444">
        <w:tc>
          <w:tcPr>
            <w:tcW w:w="2126" w:type="dxa"/>
          </w:tcPr>
          <w:p w14:paraId="44268EF5" w14:textId="2001A844" w:rsidR="19E8A252" w:rsidRDefault="19E8A252">
            <w:pPr>
              <w:jc w:val="center"/>
              <w:rPr>
                <w:rFonts w:ascii="Arial" w:eastAsia="Arial" w:hAnsi="Arial" w:cs="Arial"/>
                <w:b/>
                <w:bCs/>
                <w:sz w:val="24"/>
                <w:szCs w:val="24"/>
                <w:lang w:val="es"/>
              </w:rPr>
              <w:pPrChange w:id="424" w:author="jose sanchez" w:date="2020-05-02T10:58:00Z">
                <w:pPr/>
              </w:pPrChange>
            </w:pPr>
            <w:r w:rsidRPr="19E8A252">
              <w:rPr>
                <w:rFonts w:ascii="Arial" w:eastAsia="Arial" w:hAnsi="Arial" w:cs="Arial"/>
                <w:b/>
                <w:bCs/>
                <w:sz w:val="24"/>
                <w:szCs w:val="24"/>
                <w:lang w:val="es"/>
              </w:rPr>
              <w:t>Campo</w:t>
            </w:r>
          </w:p>
        </w:tc>
        <w:tc>
          <w:tcPr>
            <w:tcW w:w="2126" w:type="dxa"/>
          </w:tcPr>
          <w:p w14:paraId="47F46EDB" w14:textId="15938C83" w:rsidR="19E8A252" w:rsidRDefault="19E8A252">
            <w:pPr>
              <w:jc w:val="center"/>
              <w:rPr>
                <w:rFonts w:ascii="Arial" w:eastAsia="Arial" w:hAnsi="Arial" w:cs="Arial"/>
                <w:b/>
                <w:bCs/>
                <w:sz w:val="24"/>
                <w:szCs w:val="24"/>
                <w:lang w:val="es"/>
              </w:rPr>
              <w:pPrChange w:id="425" w:author="jose sanchez" w:date="2020-05-02T10:58:00Z">
                <w:pPr/>
              </w:pPrChange>
            </w:pPr>
            <w:r w:rsidRPr="19E8A252">
              <w:rPr>
                <w:rFonts w:ascii="Arial" w:eastAsia="Arial" w:hAnsi="Arial" w:cs="Arial"/>
                <w:b/>
                <w:bCs/>
                <w:sz w:val="24"/>
                <w:szCs w:val="24"/>
                <w:lang w:val="es"/>
              </w:rPr>
              <w:t>Tamaño</w:t>
            </w:r>
          </w:p>
        </w:tc>
        <w:tc>
          <w:tcPr>
            <w:tcW w:w="2126" w:type="dxa"/>
          </w:tcPr>
          <w:p w14:paraId="259C71A7" w14:textId="57E9F11E" w:rsidR="19E8A252" w:rsidRDefault="19E8A252">
            <w:pPr>
              <w:jc w:val="center"/>
              <w:rPr>
                <w:rFonts w:ascii="Arial" w:eastAsia="Arial" w:hAnsi="Arial" w:cs="Arial"/>
                <w:b/>
                <w:bCs/>
                <w:sz w:val="24"/>
                <w:szCs w:val="24"/>
                <w:lang w:val="es"/>
              </w:rPr>
              <w:pPrChange w:id="426" w:author="jose sanchez" w:date="2020-05-02T10:58:00Z">
                <w:pPr/>
              </w:pPrChange>
            </w:pPr>
            <w:r w:rsidRPr="19E8A252">
              <w:rPr>
                <w:rFonts w:ascii="Arial" w:eastAsia="Arial" w:hAnsi="Arial" w:cs="Arial"/>
                <w:b/>
                <w:bCs/>
                <w:sz w:val="24"/>
                <w:szCs w:val="24"/>
                <w:lang w:val="es"/>
              </w:rPr>
              <w:t>Tipo de dato</w:t>
            </w:r>
          </w:p>
        </w:tc>
        <w:tc>
          <w:tcPr>
            <w:tcW w:w="2126" w:type="dxa"/>
          </w:tcPr>
          <w:p w14:paraId="53E98C80" w14:textId="1827EF94" w:rsidR="19E8A252" w:rsidRDefault="19E8A252">
            <w:pPr>
              <w:jc w:val="center"/>
              <w:rPr>
                <w:rFonts w:ascii="Arial" w:eastAsia="Arial" w:hAnsi="Arial" w:cs="Arial"/>
                <w:b/>
                <w:bCs/>
                <w:sz w:val="24"/>
                <w:szCs w:val="24"/>
                <w:lang w:val="es"/>
              </w:rPr>
              <w:pPrChange w:id="427" w:author="jose sanchez" w:date="2020-05-02T10:58:00Z">
                <w:pPr/>
              </w:pPrChange>
            </w:pPr>
            <w:r w:rsidRPr="19E8A252">
              <w:rPr>
                <w:rFonts w:ascii="Arial" w:eastAsia="Arial" w:hAnsi="Arial" w:cs="Arial"/>
                <w:b/>
                <w:bCs/>
                <w:sz w:val="24"/>
                <w:szCs w:val="24"/>
                <w:lang w:val="es"/>
              </w:rPr>
              <w:t>Descripción</w:t>
            </w:r>
          </w:p>
        </w:tc>
      </w:tr>
      <w:tr w:rsidR="19E8A252" w14:paraId="13EA7141" w14:textId="77777777" w:rsidTr="6FC88444">
        <w:tc>
          <w:tcPr>
            <w:tcW w:w="2126" w:type="dxa"/>
          </w:tcPr>
          <w:p w14:paraId="12899DB1" w14:textId="414CB727" w:rsidR="19E8A252" w:rsidRDefault="19E8A252">
            <w:proofErr w:type="spellStart"/>
            <w:r w:rsidRPr="19E8A252">
              <w:rPr>
                <w:rFonts w:ascii="Arial" w:eastAsia="Arial" w:hAnsi="Arial" w:cs="Arial"/>
                <w:sz w:val="24"/>
                <w:szCs w:val="24"/>
                <w:lang w:val="es"/>
              </w:rPr>
              <w:t>codigoCita</w:t>
            </w:r>
            <w:proofErr w:type="spellEnd"/>
          </w:p>
          <w:p w14:paraId="4C7CDD72" w14:textId="43A0CBB3" w:rsidR="19E8A252" w:rsidRDefault="19E8A252">
            <w:r w:rsidRPr="19E8A252">
              <w:rPr>
                <w:rFonts w:ascii="Arial" w:eastAsia="Arial" w:hAnsi="Arial" w:cs="Arial"/>
                <w:sz w:val="24"/>
                <w:szCs w:val="24"/>
                <w:lang w:val="es"/>
              </w:rPr>
              <w:t>(llave primaria)</w:t>
            </w:r>
          </w:p>
        </w:tc>
        <w:tc>
          <w:tcPr>
            <w:tcW w:w="2126" w:type="dxa"/>
          </w:tcPr>
          <w:p w14:paraId="552A9995" w14:textId="7E8613C1" w:rsidR="19E8A252" w:rsidRDefault="19E8A252">
            <w:pPr>
              <w:jc w:val="center"/>
              <w:rPr>
                <w:rFonts w:ascii="Arial" w:eastAsia="Arial" w:hAnsi="Arial" w:cs="Arial"/>
                <w:sz w:val="24"/>
                <w:szCs w:val="24"/>
                <w:lang w:val="es"/>
              </w:rPr>
              <w:pPrChange w:id="428" w:author="jose sanchez" w:date="2020-05-02T10:58:00Z">
                <w:pPr/>
              </w:pPrChange>
            </w:pPr>
            <w:r w:rsidRPr="19E8A252">
              <w:rPr>
                <w:rFonts w:ascii="Arial" w:eastAsia="Arial" w:hAnsi="Arial" w:cs="Arial"/>
                <w:sz w:val="24"/>
                <w:szCs w:val="24"/>
                <w:lang w:val="es"/>
              </w:rPr>
              <w:t>11</w:t>
            </w:r>
          </w:p>
        </w:tc>
        <w:tc>
          <w:tcPr>
            <w:tcW w:w="2126" w:type="dxa"/>
          </w:tcPr>
          <w:p w14:paraId="5600B45E" w14:textId="519B0BC3" w:rsidR="19E8A252" w:rsidRDefault="19E8A252">
            <w:pPr>
              <w:jc w:val="center"/>
              <w:rPr>
                <w:rFonts w:ascii="Arial" w:eastAsia="Arial" w:hAnsi="Arial" w:cs="Arial"/>
                <w:sz w:val="24"/>
                <w:szCs w:val="24"/>
                <w:lang w:val="es"/>
              </w:rPr>
              <w:pPrChange w:id="429" w:author="jose sanchez" w:date="2020-05-02T10:58:00Z">
                <w:pPr/>
              </w:pPrChange>
            </w:pPr>
            <w:proofErr w:type="spellStart"/>
            <w:r w:rsidRPr="19E8A252">
              <w:rPr>
                <w:rFonts w:ascii="Arial" w:eastAsia="Arial" w:hAnsi="Arial" w:cs="Arial"/>
                <w:sz w:val="24"/>
                <w:szCs w:val="24"/>
                <w:lang w:val="es"/>
              </w:rPr>
              <w:t>Integer</w:t>
            </w:r>
            <w:proofErr w:type="spellEnd"/>
          </w:p>
        </w:tc>
        <w:tc>
          <w:tcPr>
            <w:tcW w:w="2126" w:type="dxa"/>
          </w:tcPr>
          <w:p w14:paraId="1230175D" w14:textId="1D88A82A" w:rsidR="19E8A252" w:rsidRDefault="19E8A252">
            <w:pPr>
              <w:jc w:val="both"/>
              <w:rPr>
                <w:rFonts w:ascii="Arial" w:eastAsia="Arial" w:hAnsi="Arial" w:cs="Arial"/>
                <w:sz w:val="24"/>
                <w:szCs w:val="24"/>
                <w:lang w:val="es"/>
              </w:rPr>
              <w:pPrChange w:id="430" w:author="jose sanchez" w:date="2020-05-02T10:58:00Z">
                <w:pPr/>
              </w:pPrChange>
            </w:pPr>
            <w:r w:rsidRPr="19E8A252">
              <w:rPr>
                <w:rFonts w:ascii="Arial" w:eastAsia="Arial" w:hAnsi="Arial" w:cs="Arial"/>
                <w:sz w:val="24"/>
                <w:szCs w:val="24"/>
                <w:lang w:val="es"/>
              </w:rPr>
              <w:t xml:space="preserve">Clave única para </w:t>
            </w:r>
            <w:proofErr w:type="gramStart"/>
            <w:r w:rsidRPr="19E8A252">
              <w:rPr>
                <w:rFonts w:ascii="Arial" w:eastAsia="Arial" w:hAnsi="Arial" w:cs="Arial"/>
                <w:sz w:val="24"/>
                <w:szCs w:val="24"/>
                <w:lang w:val="es"/>
              </w:rPr>
              <w:t>la citas académicas generadas</w:t>
            </w:r>
            <w:proofErr w:type="gramEnd"/>
            <w:r w:rsidRPr="19E8A252">
              <w:rPr>
                <w:rFonts w:ascii="Arial" w:eastAsia="Arial" w:hAnsi="Arial" w:cs="Arial"/>
                <w:sz w:val="24"/>
                <w:szCs w:val="24"/>
                <w:lang w:val="es"/>
              </w:rPr>
              <w:t>.</w:t>
            </w:r>
          </w:p>
        </w:tc>
      </w:tr>
      <w:tr w:rsidR="19E8A252" w14:paraId="3C902C56" w14:textId="77777777" w:rsidTr="6FC88444">
        <w:tc>
          <w:tcPr>
            <w:tcW w:w="2126" w:type="dxa"/>
          </w:tcPr>
          <w:p w14:paraId="1BC2366E" w14:textId="7D36D04F" w:rsidR="19E8A252" w:rsidRDefault="19E8A252">
            <w:proofErr w:type="spellStart"/>
            <w:r w:rsidRPr="19E8A252">
              <w:rPr>
                <w:rFonts w:ascii="Arial" w:eastAsia="Arial" w:hAnsi="Arial" w:cs="Arial"/>
                <w:sz w:val="24"/>
                <w:szCs w:val="24"/>
                <w:lang w:val="es"/>
              </w:rPr>
              <w:t>usuarioAlumno</w:t>
            </w:r>
            <w:proofErr w:type="spellEnd"/>
          </w:p>
          <w:p w14:paraId="35BD3843" w14:textId="59793708" w:rsidR="19E8A252" w:rsidRDefault="19E8A252">
            <w:r w:rsidRPr="19E8A252">
              <w:rPr>
                <w:rFonts w:ascii="Arial" w:eastAsia="Arial" w:hAnsi="Arial" w:cs="Arial"/>
                <w:sz w:val="24"/>
                <w:szCs w:val="24"/>
                <w:lang w:val="es"/>
              </w:rPr>
              <w:t>(llave foránea)</w:t>
            </w:r>
          </w:p>
        </w:tc>
        <w:tc>
          <w:tcPr>
            <w:tcW w:w="2126" w:type="dxa"/>
          </w:tcPr>
          <w:p w14:paraId="0C09F887" w14:textId="6C07C0A7" w:rsidR="19E8A252" w:rsidRDefault="19E8A252">
            <w:pPr>
              <w:jc w:val="center"/>
              <w:rPr>
                <w:rFonts w:ascii="Arial" w:eastAsia="Arial" w:hAnsi="Arial" w:cs="Arial"/>
                <w:sz w:val="24"/>
                <w:szCs w:val="24"/>
                <w:lang w:val="es"/>
              </w:rPr>
              <w:pPrChange w:id="431" w:author="jose sanchez" w:date="2020-05-02T10:58:00Z">
                <w:pPr/>
              </w:pPrChange>
            </w:pPr>
            <w:r w:rsidRPr="19E8A252">
              <w:rPr>
                <w:rFonts w:ascii="Arial" w:eastAsia="Arial" w:hAnsi="Arial" w:cs="Arial"/>
                <w:sz w:val="24"/>
                <w:szCs w:val="24"/>
                <w:lang w:val="es"/>
              </w:rPr>
              <w:t>50</w:t>
            </w:r>
          </w:p>
        </w:tc>
        <w:tc>
          <w:tcPr>
            <w:tcW w:w="2126" w:type="dxa"/>
          </w:tcPr>
          <w:p w14:paraId="14FF8FF8" w14:textId="2AA4DB24" w:rsidR="19E8A252" w:rsidRDefault="19E8A252">
            <w:pPr>
              <w:jc w:val="center"/>
              <w:rPr>
                <w:rFonts w:ascii="Arial" w:eastAsia="Arial" w:hAnsi="Arial" w:cs="Arial"/>
                <w:sz w:val="24"/>
                <w:szCs w:val="24"/>
                <w:lang w:val="es"/>
              </w:rPr>
              <w:pPrChange w:id="432" w:author="jose sanchez" w:date="2020-05-02T10:58:00Z">
                <w:pPr/>
              </w:pPrChange>
            </w:pPr>
            <w:proofErr w:type="spellStart"/>
            <w:r w:rsidRPr="19E8A252">
              <w:rPr>
                <w:rFonts w:ascii="Arial" w:eastAsia="Arial" w:hAnsi="Arial" w:cs="Arial"/>
                <w:sz w:val="24"/>
                <w:szCs w:val="24"/>
                <w:lang w:val="es"/>
              </w:rPr>
              <w:t>Varchar</w:t>
            </w:r>
            <w:proofErr w:type="spellEnd"/>
          </w:p>
        </w:tc>
        <w:tc>
          <w:tcPr>
            <w:tcW w:w="2126" w:type="dxa"/>
          </w:tcPr>
          <w:p w14:paraId="31B0C964" w14:textId="6F107C29" w:rsidR="19E8A252" w:rsidRDefault="19E8A252">
            <w:pPr>
              <w:jc w:val="both"/>
              <w:rPr>
                <w:rFonts w:ascii="Arial" w:eastAsia="Arial" w:hAnsi="Arial" w:cs="Arial"/>
                <w:sz w:val="24"/>
                <w:szCs w:val="24"/>
                <w:lang w:val="es"/>
              </w:rPr>
              <w:pPrChange w:id="433" w:author="jose sanchez" w:date="2020-05-02T10:58:00Z">
                <w:pPr/>
              </w:pPrChange>
            </w:pPr>
            <w:r w:rsidRPr="19E8A252">
              <w:rPr>
                <w:rFonts w:ascii="Arial" w:eastAsia="Arial" w:hAnsi="Arial" w:cs="Arial"/>
                <w:sz w:val="24"/>
                <w:szCs w:val="24"/>
                <w:lang w:val="es"/>
              </w:rPr>
              <w:t xml:space="preserve">Nombre </w:t>
            </w:r>
            <w:proofErr w:type="gramStart"/>
            <w:r w:rsidRPr="19E8A252">
              <w:rPr>
                <w:rFonts w:ascii="Arial" w:eastAsia="Arial" w:hAnsi="Arial" w:cs="Arial"/>
                <w:sz w:val="24"/>
                <w:szCs w:val="24"/>
                <w:lang w:val="es"/>
              </w:rPr>
              <w:t>de  usuario</w:t>
            </w:r>
            <w:proofErr w:type="gramEnd"/>
            <w:r w:rsidRPr="19E8A252">
              <w:rPr>
                <w:rFonts w:ascii="Arial" w:eastAsia="Arial" w:hAnsi="Arial" w:cs="Arial"/>
                <w:sz w:val="24"/>
                <w:szCs w:val="24"/>
                <w:lang w:val="es"/>
              </w:rPr>
              <w:t xml:space="preserve"> registrado por el alumno para el inicio de sesión.</w:t>
            </w:r>
          </w:p>
        </w:tc>
      </w:tr>
      <w:tr w:rsidR="19E8A252" w14:paraId="7CE9CEA7" w14:textId="77777777" w:rsidTr="6FC88444">
        <w:tc>
          <w:tcPr>
            <w:tcW w:w="2126" w:type="dxa"/>
          </w:tcPr>
          <w:p w14:paraId="0B02D2D0" w14:textId="4FE0A3A7" w:rsidR="19E8A252" w:rsidRDefault="19E8A252">
            <w:proofErr w:type="spellStart"/>
            <w:r w:rsidRPr="19E8A252">
              <w:rPr>
                <w:rFonts w:ascii="Arial" w:eastAsia="Arial" w:hAnsi="Arial" w:cs="Arial"/>
                <w:sz w:val="24"/>
                <w:szCs w:val="24"/>
                <w:lang w:val="es"/>
              </w:rPr>
              <w:t>codigoCurso</w:t>
            </w:r>
            <w:proofErr w:type="spellEnd"/>
          </w:p>
          <w:p w14:paraId="68731868" w14:textId="2B355604" w:rsidR="19E8A252" w:rsidRDefault="19E8A252">
            <w:r w:rsidRPr="19E8A252">
              <w:rPr>
                <w:rFonts w:ascii="Arial" w:eastAsia="Arial" w:hAnsi="Arial" w:cs="Arial"/>
                <w:sz w:val="24"/>
                <w:szCs w:val="24"/>
                <w:lang w:val="es"/>
              </w:rPr>
              <w:t>(llave foránea)</w:t>
            </w:r>
          </w:p>
        </w:tc>
        <w:tc>
          <w:tcPr>
            <w:tcW w:w="2126" w:type="dxa"/>
          </w:tcPr>
          <w:p w14:paraId="45505D43" w14:textId="6D62C919" w:rsidR="19E8A252" w:rsidRDefault="19E8A252">
            <w:pPr>
              <w:jc w:val="center"/>
              <w:rPr>
                <w:rFonts w:ascii="Arial" w:eastAsia="Arial" w:hAnsi="Arial" w:cs="Arial"/>
                <w:sz w:val="24"/>
                <w:szCs w:val="24"/>
                <w:lang w:val="es"/>
              </w:rPr>
              <w:pPrChange w:id="434" w:author="jose sanchez" w:date="2020-05-02T10:58:00Z">
                <w:pPr/>
              </w:pPrChange>
            </w:pPr>
            <w:r w:rsidRPr="19E8A252">
              <w:rPr>
                <w:rFonts w:ascii="Arial" w:eastAsia="Arial" w:hAnsi="Arial" w:cs="Arial"/>
                <w:sz w:val="24"/>
                <w:szCs w:val="24"/>
                <w:lang w:val="es"/>
              </w:rPr>
              <w:t>11</w:t>
            </w:r>
          </w:p>
        </w:tc>
        <w:tc>
          <w:tcPr>
            <w:tcW w:w="2126" w:type="dxa"/>
          </w:tcPr>
          <w:p w14:paraId="70E9D1F0" w14:textId="70C6E21A" w:rsidR="19E8A252" w:rsidRDefault="19E8A252">
            <w:pPr>
              <w:jc w:val="center"/>
              <w:rPr>
                <w:rFonts w:ascii="Arial" w:eastAsia="Arial" w:hAnsi="Arial" w:cs="Arial"/>
                <w:sz w:val="24"/>
                <w:szCs w:val="24"/>
                <w:lang w:val="es"/>
              </w:rPr>
              <w:pPrChange w:id="435" w:author="jose sanchez" w:date="2020-05-02T10:58:00Z">
                <w:pPr/>
              </w:pPrChange>
            </w:pPr>
            <w:proofErr w:type="spellStart"/>
            <w:r w:rsidRPr="19E8A252">
              <w:rPr>
                <w:rFonts w:ascii="Arial" w:eastAsia="Arial" w:hAnsi="Arial" w:cs="Arial"/>
                <w:sz w:val="24"/>
                <w:szCs w:val="24"/>
                <w:lang w:val="es"/>
              </w:rPr>
              <w:t>Integer</w:t>
            </w:r>
            <w:proofErr w:type="spellEnd"/>
          </w:p>
        </w:tc>
        <w:tc>
          <w:tcPr>
            <w:tcW w:w="2126" w:type="dxa"/>
          </w:tcPr>
          <w:p w14:paraId="211498E2" w14:textId="7B98B43C" w:rsidR="19E8A252" w:rsidRDefault="19E8A252">
            <w:pPr>
              <w:jc w:val="both"/>
              <w:rPr>
                <w:rFonts w:ascii="Arial" w:eastAsia="Arial" w:hAnsi="Arial" w:cs="Arial"/>
                <w:sz w:val="24"/>
                <w:szCs w:val="24"/>
                <w:lang w:val="es"/>
              </w:rPr>
              <w:pPrChange w:id="436" w:author="jose sanchez" w:date="2020-05-02T10:58:00Z">
                <w:pPr/>
              </w:pPrChange>
            </w:pPr>
            <w:r w:rsidRPr="19E8A252">
              <w:rPr>
                <w:rFonts w:ascii="Arial" w:eastAsia="Arial" w:hAnsi="Arial" w:cs="Arial"/>
                <w:sz w:val="24"/>
                <w:szCs w:val="24"/>
                <w:lang w:val="es"/>
              </w:rPr>
              <w:t>Clave única de curso impartido en la UTP.</w:t>
            </w:r>
          </w:p>
        </w:tc>
      </w:tr>
      <w:tr w:rsidR="19E8A252" w14:paraId="333020E7" w14:textId="77777777" w:rsidTr="6FC88444">
        <w:tc>
          <w:tcPr>
            <w:tcW w:w="2126" w:type="dxa"/>
          </w:tcPr>
          <w:p w14:paraId="31941A3F" w14:textId="37F2B573" w:rsidR="19E8A252" w:rsidRDefault="19E8A252">
            <w:proofErr w:type="spellStart"/>
            <w:r w:rsidRPr="19E8A252">
              <w:rPr>
                <w:rFonts w:ascii="Arial" w:eastAsia="Arial" w:hAnsi="Arial" w:cs="Arial"/>
                <w:sz w:val="24"/>
                <w:szCs w:val="24"/>
                <w:lang w:val="es"/>
              </w:rPr>
              <w:t>tipoCita</w:t>
            </w:r>
            <w:proofErr w:type="spellEnd"/>
          </w:p>
        </w:tc>
        <w:tc>
          <w:tcPr>
            <w:tcW w:w="2126" w:type="dxa"/>
          </w:tcPr>
          <w:p w14:paraId="70C90B30" w14:textId="565A841B" w:rsidR="19E8A252" w:rsidRDefault="19E8A252">
            <w:pPr>
              <w:jc w:val="center"/>
              <w:rPr>
                <w:rFonts w:ascii="Arial" w:eastAsia="Arial" w:hAnsi="Arial" w:cs="Arial"/>
                <w:sz w:val="24"/>
                <w:szCs w:val="24"/>
                <w:lang w:val="es"/>
              </w:rPr>
              <w:pPrChange w:id="437" w:author="jose sanchez" w:date="2020-05-02T10:58:00Z">
                <w:pPr/>
              </w:pPrChange>
            </w:pPr>
            <w:r w:rsidRPr="19E8A252">
              <w:rPr>
                <w:rFonts w:ascii="Arial" w:eastAsia="Arial" w:hAnsi="Arial" w:cs="Arial"/>
                <w:sz w:val="24"/>
                <w:szCs w:val="24"/>
                <w:lang w:val="es"/>
              </w:rPr>
              <w:t>11</w:t>
            </w:r>
          </w:p>
        </w:tc>
        <w:tc>
          <w:tcPr>
            <w:tcW w:w="2126" w:type="dxa"/>
          </w:tcPr>
          <w:p w14:paraId="14B1D6E6" w14:textId="77C457FE" w:rsidR="19E8A252" w:rsidRDefault="19E8A252">
            <w:pPr>
              <w:jc w:val="center"/>
              <w:rPr>
                <w:rFonts w:ascii="Arial" w:eastAsia="Arial" w:hAnsi="Arial" w:cs="Arial"/>
                <w:sz w:val="24"/>
                <w:szCs w:val="24"/>
                <w:lang w:val="es"/>
              </w:rPr>
              <w:pPrChange w:id="438" w:author="jose sanchez" w:date="2020-05-02T10:58:00Z">
                <w:pPr/>
              </w:pPrChange>
            </w:pPr>
            <w:proofErr w:type="spellStart"/>
            <w:r w:rsidRPr="19E8A252">
              <w:rPr>
                <w:rFonts w:ascii="Arial" w:eastAsia="Arial" w:hAnsi="Arial" w:cs="Arial"/>
                <w:sz w:val="24"/>
                <w:szCs w:val="24"/>
                <w:lang w:val="es"/>
              </w:rPr>
              <w:t>Integer</w:t>
            </w:r>
            <w:proofErr w:type="spellEnd"/>
          </w:p>
        </w:tc>
        <w:tc>
          <w:tcPr>
            <w:tcW w:w="2126" w:type="dxa"/>
          </w:tcPr>
          <w:p w14:paraId="0534F2D6" w14:textId="1FBCF72C" w:rsidR="19E8A252" w:rsidRDefault="19E8A252">
            <w:pPr>
              <w:jc w:val="both"/>
              <w:rPr>
                <w:rFonts w:ascii="Arial" w:eastAsia="Arial" w:hAnsi="Arial" w:cs="Arial"/>
                <w:sz w:val="24"/>
                <w:szCs w:val="24"/>
                <w:lang w:val="es"/>
              </w:rPr>
              <w:pPrChange w:id="439" w:author="jose sanchez" w:date="2020-05-02T10:58:00Z">
                <w:pPr/>
              </w:pPrChange>
            </w:pPr>
            <w:r w:rsidRPr="19E8A252">
              <w:rPr>
                <w:rFonts w:ascii="Arial" w:eastAsia="Arial" w:hAnsi="Arial" w:cs="Arial"/>
                <w:sz w:val="24"/>
                <w:szCs w:val="24"/>
                <w:lang w:val="es"/>
              </w:rPr>
              <w:t>Definición del tipo de cita: enseñar o aprender</w:t>
            </w:r>
          </w:p>
        </w:tc>
      </w:tr>
      <w:tr w:rsidR="19E8A252" w14:paraId="391D83EE" w14:textId="77777777" w:rsidTr="6FC88444">
        <w:tc>
          <w:tcPr>
            <w:tcW w:w="2126" w:type="dxa"/>
          </w:tcPr>
          <w:p w14:paraId="51691731" w14:textId="7FB02210" w:rsidR="19E8A252" w:rsidRDefault="19E8A252">
            <w:proofErr w:type="spellStart"/>
            <w:r w:rsidRPr="19E8A252">
              <w:rPr>
                <w:rFonts w:ascii="Arial" w:eastAsia="Arial" w:hAnsi="Arial" w:cs="Arial"/>
                <w:sz w:val="24"/>
                <w:szCs w:val="24"/>
                <w:lang w:val="es"/>
              </w:rPr>
              <w:t>diaCita</w:t>
            </w:r>
            <w:proofErr w:type="spellEnd"/>
          </w:p>
        </w:tc>
        <w:tc>
          <w:tcPr>
            <w:tcW w:w="2126" w:type="dxa"/>
          </w:tcPr>
          <w:p w14:paraId="31D7C705" w14:textId="49261298" w:rsidR="19E8A252" w:rsidRDefault="19E8A252">
            <w:pPr>
              <w:jc w:val="center"/>
              <w:rPr>
                <w:rFonts w:ascii="Arial" w:eastAsia="Arial" w:hAnsi="Arial" w:cs="Arial"/>
                <w:sz w:val="24"/>
                <w:szCs w:val="24"/>
                <w:lang w:val="es"/>
              </w:rPr>
              <w:pPrChange w:id="440" w:author="jose sanchez" w:date="2020-05-02T10:58:00Z">
                <w:pPr/>
              </w:pPrChange>
            </w:pPr>
            <w:r w:rsidRPr="19E8A252">
              <w:rPr>
                <w:rFonts w:ascii="Arial" w:eastAsia="Arial" w:hAnsi="Arial" w:cs="Arial"/>
                <w:sz w:val="24"/>
                <w:szCs w:val="24"/>
                <w:lang w:val="es"/>
              </w:rPr>
              <w:t>8</w:t>
            </w:r>
          </w:p>
        </w:tc>
        <w:tc>
          <w:tcPr>
            <w:tcW w:w="2126" w:type="dxa"/>
          </w:tcPr>
          <w:p w14:paraId="095AC8A2" w14:textId="6F19F577" w:rsidR="19E8A252" w:rsidRDefault="19E8A252">
            <w:pPr>
              <w:jc w:val="center"/>
              <w:rPr>
                <w:rFonts w:ascii="Arial" w:eastAsia="Arial" w:hAnsi="Arial" w:cs="Arial"/>
                <w:sz w:val="24"/>
                <w:szCs w:val="24"/>
                <w:lang w:val="es"/>
              </w:rPr>
              <w:pPrChange w:id="441" w:author="jose sanchez" w:date="2020-05-02T10:58:00Z">
                <w:pPr/>
              </w:pPrChange>
            </w:pPr>
            <w:r w:rsidRPr="19E8A252">
              <w:rPr>
                <w:rFonts w:ascii="Arial" w:eastAsia="Arial" w:hAnsi="Arial" w:cs="Arial"/>
                <w:sz w:val="24"/>
                <w:szCs w:val="24"/>
                <w:lang w:val="es"/>
              </w:rPr>
              <w:t>Date</w:t>
            </w:r>
          </w:p>
        </w:tc>
        <w:tc>
          <w:tcPr>
            <w:tcW w:w="2126" w:type="dxa"/>
          </w:tcPr>
          <w:p w14:paraId="146852FB" w14:textId="59FDAA3E" w:rsidR="19E8A252" w:rsidRDefault="19E8A252">
            <w:pPr>
              <w:jc w:val="both"/>
              <w:rPr>
                <w:rFonts w:ascii="Arial" w:eastAsia="Arial" w:hAnsi="Arial" w:cs="Arial"/>
                <w:sz w:val="24"/>
                <w:szCs w:val="24"/>
                <w:lang w:val="es"/>
              </w:rPr>
              <w:pPrChange w:id="442" w:author="jose sanchez" w:date="2020-05-02T10:58:00Z">
                <w:pPr/>
              </w:pPrChange>
            </w:pPr>
            <w:r w:rsidRPr="19E8A252">
              <w:rPr>
                <w:rFonts w:ascii="Arial" w:eastAsia="Arial" w:hAnsi="Arial" w:cs="Arial"/>
                <w:sz w:val="24"/>
                <w:szCs w:val="24"/>
                <w:lang w:val="es"/>
              </w:rPr>
              <w:t>Día que se llevara a cabo la cita.</w:t>
            </w:r>
          </w:p>
        </w:tc>
      </w:tr>
      <w:tr w:rsidR="19E8A252" w14:paraId="70E45AF5" w14:textId="77777777" w:rsidTr="6FC88444">
        <w:tc>
          <w:tcPr>
            <w:tcW w:w="2126" w:type="dxa"/>
          </w:tcPr>
          <w:p w14:paraId="07A2A9A4" w14:textId="51A86A52" w:rsidR="19E8A252" w:rsidRDefault="19E8A252">
            <w:proofErr w:type="spellStart"/>
            <w:r w:rsidRPr="19E8A252">
              <w:rPr>
                <w:rFonts w:ascii="Arial" w:eastAsia="Arial" w:hAnsi="Arial" w:cs="Arial"/>
                <w:sz w:val="24"/>
                <w:szCs w:val="24"/>
                <w:lang w:val="es"/>
              </w:rPr>
              <w:t>horaCita</w:t>
            </w:r>
            <w:proofErr w:type="spellEnd"/>
          </w:p>
        </w:tc>
        <w:tc>
          <w:tcPr>
            <w:tcW w:w="2126" w:type="dxa"/>
          </w:tcPr>
          <w:p w14:paraId="0A58011D" w14:textId="2281E094" w:rsidR="19E8A252" w:rsidRDefault="19E8A252">
            <w:pPr>
              <w:jc w:val="center"/>
              <w:rPr>
                <w:rFonts w:ascii="Arial" w:eastAsia="Arial" w:hAnsi="Arial" w:cs="Arial"/>
                <w:sz w:val="24"/>
                <w:szCs w:val="24"/>
                <w:lang w:val="es"/>
              </w:rPr>
              <w:pPrChange w:id="443" w:author="jose sanchez" w:date="2020-05-02T10:58:00Z">
                <w:pPr/>
              </w:pPrChange>
            </w:pPr>
            <w:r w:rsidRPr="19E8A252">
              <w:rPr>
                <w:rFonts w:ascii="Arial" w:eastAsia="Arial" w:hAnsi="Arial" w:cs="Arial"/>
                <w:sz w:val="24"/>
                <w:szCs w:val="24"/>
                <w:lang w:val="es"/>
              </w:rPr>
              <w:t>0</w:t>
            </w:r>
          </w:p>
        </w:tc>
        <w:tc>
          <w:tcPr>
            <w:tcW w:w="2126" w:type="dxa"/>
          </w:tcPr>
          <w:p w14:paraId="6C1016C5" w14:textId="6CCF3E26" w:rsidR="19E8A252" w:rsidRDefault="19E8A252">
            <w:pPr>
              <w:jc w:val="center"/>
              <w:rPr>
                <w:rFonts w:ascii="Arial" w:eastAsia="Arial" w:hAnsi="Arial" w:cs="Arial"/>
                <w:sz w:val="24"/>
                <w:szCs w:val="24"/>
                <w:lang w:val="es"/>
              </w:rPr>
              <w:pPrChange w:id="444" w:author="jose sanchez" w:date="2020-05-02T10:58:00Z">
                <w:pPr/>
              </w:pPrChange>
            </w:pPr>
            <w:r w:rsidRPr="19E8A252">
              <w:rPr>
                <w:rFonts w:ascii="Arial" w:eastAsia="Arial" w:hAnsi="Arial" w:cs="Arial"/>
                <w:sz w:val="24"/>
                <w:szCs w:val="24"/>
                <w:lang w:val="es"/>
              </w:rPr>
              <w:t>Time</w:t>
            </w:r>
          </w:p>
        </w:tc>
        <w:tc>
          <w:tcPr>
            <w:tcW w:w="2126" w:type="dxa"/>
          </w:tcPr>
          <w:p w14:paraId="431881AF" w14:textId="7331BAB2" w:rsidR="19E8A252" w:rsidRDefault="19E8A252">
            <w:pPr>
              <w:jc w:val="both"/>
              <w:rPr>
                <w:rFonts w:ascii="Arial" w:eastAsia="Arial" w:hAnsi="Arial" w:cs="Arial"/>
                <w:sz w:val="24"/>
                <w:szCs w:val="24"/>
                <w:lang w:val="es"/>
              </w:rPr>
              <w:pPrChange w:id="445" w:author="jose sanchez" w:date="2020-05-02T10:58:00Z">
                <w:pPr/>
              </w:pPrChange>
            </w:pPr>
            <w:r w:rsidRPr="19E8A252">
              <w:rPr>
                <w:rFonts w:ascii="Arial" w:eastAsia="Arial" w:hAnsi="Arial" w:cs="Arial"/>
                <w:sz w:val="24"/>
                <w:szCs w:val="24"/>
                <w:lang w:val="es"/>
              </w:rPr>
              <w:t>Hora que se llevara a cabo la cita.</w:t>
            </w:r>
          </w:p>
        </w:tc>
      </w:tr>
      <w:tr w:rsidR="19E8A252" w14:paraId="545A5E3B" w14:textId="77777777" w:rsidTr="6FC88444">
        <w:tc>
          <w:tcPr>
            <w:tcW w:w="2126" w:type="dxa"/>
          </w:tcPr>
          <w:p w14:paraId="7AFAF84B" w14:textId="29ECA7CA" w:rsidR="19E8A252" w:rsidRDefault="19E8A252">
            <w:proofErr w:type="spellStart"/>
            <w:r w:rsidRPr="19E8A252">
              <w:rPr>
                <w:rFonts w:ascii="Arial" w:eastAsia="Arial" w:hAnsi="Arial" w:cs="Arial"/>
                <w:sz w:val="24"/>
                <w:szCs w:val="24"/>
                <w:lang w:val="es"/>
              </w:rPr>
              <w:t>codigoParticipacion</w:t>
            </w:r>
            <w:proofErr w:type="spellEnd"/>
          </w:p>
        </w:tc>
        <w:tc>
          <w:tcPr>
            <w:tcW w:w="2126" w:type="dxa"/>
          </w:tcPr>
          <w:p w14:paraId="0B245DEB" w14:textId="2CCC9C50" w:rsidR="19E8A252" w:rsidRDefault="19E8A252">
            <w:pPr>
              <w:jc w:val="center"/>
              <w:rPr>
                <w:rFonts w:ascii="Arial" w:eastAsia="Arial" w:hAnsi="Arial" w:cs="Arial"/>
                <w:sz w:val="24"/>
                <w:szCs w:val="24"/>
                <w:lang w:val="es"/>
              </w:rPr>
              <w:pPrChange w:id="446" w:author="jose sanchez" w:date="2020-05-02T10:58:00Z">
                <w:pPr/>
              </w:pPrChange>
            </w:pPr>
            <w:r w:rsidRPr="19E8A252">
              <w:rPr>
                <w:rFonts w:ascii="Arial" w:eastAsia="Arial" w:hAnsi="Arial" w:cs="Arial"/>
                <w:sz w:val="24"/>
                <w:szCs w:val="24"/>
                <w:lang w:val="es"/>
              </w:rPr>
              <w:t>50</w:t>
            </w:r>
          </w:p>
        </w:tc>
        <w:tc>
          <w:tcPr>
            <w:tcW w:w="2126" w:type="dxa"/>
          </w:tcPr>
          <w:p w14:paraId="7C74D20D" w14:textId="514A9D6A" w:rsidR="19E8A252" w:rsidRDefault="19E8A252">
            <w:pPr>
              <w:jc w:val="center"/>
              <w:rPr>
                <w:rFonts w:ascii="Arial" w:eastAsia="Arial" w:hAnsi="Arial" w:cs="Arial"/>
                <w:sz w:val="24"/>
                <w:szCs w:val="24"/>
                <w:lang w:val="es"/>
              </w:rPr>
              <w:pPrChange w:id="447" w:author="jose sanchez" w:date="2020-05-02T10:58:00Z">
                <w:pPr/>
              </w:pPrChange>
            </w:pPr>
            <w:proofErr w:type="spellStart"/>
            <w:r w:rsidRPr="19E8A252">
              <w:rPr>
                <w:rFonts w:ascii="Arial" w:eastAsia="Arial" w:hAnsi="Arial" w:cs="Arial"/>
                <w:sz w:val="24"/>
                <w:szCs w:val="24"/>
                <w:lang w:val="es"/>
              </w:rPr>
              <w:t>Varchar</w:t>
            </w:r>
            <w:proofErr w:type="spellEnd"/>
          </w:p>
        </w:tc>
        <w:tc>
          <w:tcPr>
            <w:tcW w:w="2126" w:type="dxa"/>
          </w:tcPr>
          <w:p w14:paraId="2544C9BA" w14:textId="6D98C3CB" w:rsidR="19E8A252" w:rsidRDefault="6FC88444">
            <w:pPr>
              <w:jc w:val="both"/>
              <w:rPr>
                <w:rFonts w:ascii="Arial" w:eastAsia="Arial" w:hAnsi="Arial" w:cs="Arial"/>
                <w:sz w:val="24"/>
                <w:szCs w:val="24"/>
                <w:lang w:val="es"/>
              </w:rPr>
              <w:pPrChange w:id="448" w:author="jose sanchez" w:date="2020-05-02T10:58:00Z">
                <w:pPr/>
              </w:pPrChange>
            </w:pPr>
            <w:ins w:id="449" w:author="jose sanchez" w:date="2020-05-02T18:30:00Z">
              <w:r w:rsidRPr="6FC88444">
                <w:rPr>
                  <w:rFonts w:ascii="Arial" w:eastAsia="Arial" w:hAnsi="Arial" w:cs="Arial"/>
                  <w:sz w:val="24"/>
                  <w:szCs w:val="24"/>
                  <w:lang w:val="es"/>
                </w:rPr>
                <w:t>Código dado a cada alumno que ingresa a una cita académica</w:t>
              </w:r>
            </w:ins>
            <w:r w:rsidRPr="6FC88444">
              <w:rPr>
                <w:rFonts w:ascii="Arial" w:eastAsia="Arial" w:hAnsi="Arial" w:cs="Arial"/>
                <w:sz w:val="24"/>
                <w:szCs w:val="24"/>
                <w:lang w:val="es"/>
              </w:rPr>
              <w:t xml:space="preserve"> </w:t>
            </w:r>
          </w:p>
        </w:tc>
      </w:tr>
    </w:tbl>
    <w:p w14:paraId="0B19F642" w14:textId="52068206" w:rsidR="19E8A252" w:rsidRDefault="19E8A252">
      <w:pPr>
        <w:jc w:val="both"/>
        <w:rPr>
          <w:rFonts w:ascii="Segoe UI" w:eastAsia="Segoe UI" w:hAnsi="Segoe UI" w:cs="Segoe UI"/>
          <w:sz w:val="18"/>
          <w:szCs w:val="18"/>
          <w:lang w:val="es"/>
        </w:rPr>
        <w:pPrChange w:id="450" w:author="jose sanchez" w:date="2020-05-02T10:58:00Z">
          <w:pPr/>
        </w:pPrChange>
      </w:pPr>
    </w:p>
    <w:p w14:paraId="0CAC5FAA" w14:textId="1CAE0D81" w:rsidR="19E8A252" w:rsidRDefault="19E8A252">
      <w:pPr>
        <w:pStyle w:val="Prrafodelista"/>
        <w:numPr>
          <w:ilvl w:val="0"/>
          <w:numId w:val="2"/>
        </w:numPr>
        <w:jc w:val="both"/>
        <w:rPr>
          <w:rFonts w:eastAsiaTheme="minorEastAsia"/>
          <w:sz w:val="24"/>
          <w:szCs w:val="24"/>
          <w:lang w:val="es"/>
        </w:rPr>
        <w:pPrChange w:id="451" w:author="jose sanchez" w:date="2020-05-02T10:58:00Z">
          <w:pPr/>
        </w:pPrChange>
      </w:pPr>
      <w:r w:rsidRPr="19E8A252">
        <w:rPr>
          <w:rFonts w:ascii="Arial" w:eastAsia="Arial" w:hAnsi="Arial" w:cs="Arial"/>
          <w:sz w:val="24"/>
          <w:szCs w:val="24"/>
          <w:lang w:val="es"/>
        </w:rPr>
        <w:t>Nombre del archivo: valoración.</w:t>
      </w:r>
    </w:p>
    <w:p w14:paraId="69BA54BB" w14:textId="61BA61D2" w:rsidR="19E8A252" w:rsidRDefault="19E8A252">
      <w:pPr>
        <w:ind w:left="360" w:firstLine="708"/>
        <w:jc w:val="both"/>
        <w:rPr>
          <w:rFonts w:ascii="Arial" w:eastAsia="Arial" w:hAnsi="Arial" w:cs="Arial"/>
          <w:sz w:val="24"/>
          <w:szCs w:val="24"/>
          <w:lang w:val="es"/>
        </w:rPr>
        <w:pPrChange w:id="452" w:author="jose sanchez" w:date="2020-05-02T11:01:00Z">
          <w:pPr/>
        </w:pPrChange>
      </w:pPr>
      <w:r w:rsidRPr="19E8A252">
        <w:rPr>
          <w:rFonts w:ascii="Arial" w:eastAsia="Arial" w:hAnsi="Arial" w:cs="Arial"/>
          <w:sz w:val="24"/>
          <w:szCs w:val="24"/>
          <w:lang w:val="es"/>
        </w:rPr>
        <w:t>Descripción del archivo: base de datos que contendrá la información de las opiniones o apreciaciones dadas por los alumnos posterior a la cita académica.</w:t>
      </w:r>
    </w:p>
    <w:tbl>
      <w:tblPr>
        <w:tblStyle w:val="Tablaconcuadrcula"/>
        <w:tblW w:w="0" w:type="auto"/>
        <w:tblLayout w:type="fixed"/>
        <w:tblLook w:val="04A0" w:firstRow="1" w:lastRow="0" w:firstColumn="1" w:lastColumn="0" w:noHBand="0" w:noVBand="1"/>
      </w:tblPr>
      <w:tblGrid>
        <w:gridCol w:w="2126"/>
        <w:gridCol w:w="2126"/>
        <w:gridCol w:w="2126"/>
        <w:gridCol w:w="2126"/>
      </w:tblGrid>
      <w:tr w:rsidR="19E8A252" w14:paraId="0C9A14F5" w14:textId="77777777" w:rsidTr="19E8A252">
        <w:tc>
          <w:tcPr>
            <w:tcW w:w="2126" w:type="dxa"/>
          </w:tcPr>
          <w:p w14:paraId="560CFF67" w14:textId="290D5708" w:rsidR="19E8A252" w:rsidRDefault="19E8A252">
            <w:pPr>
              <w:jc w:val="center"/>
              <w:rPr>
                <w:rFonts w:ascii="Arial" w:eastAsia="Arial" w:hAnsi="Arial" w:cs="Arial"/>
                <w:b/>
                <w:bCs/>
                <w:sz w:val="24"/>
                <w:szCs w:val="24"/>
                <w:lang w:val="es"/>
              </w:rPr>
              <w:pPrChange w:id="453" w:author="jose sanchez" w:date="2020-05-02T10:58:00Z">
                <w:pPr/>
              </w:pPrChange>
            </w:pPr>
            <w:r w:rsidRPr="19E8A252">
              <w:rPr>
                <w:rFonts w:ascii="Arial" w:eastAsia="Arial" w:hAnsi="Arial" w:cs="Arial"/>
                <w:b/>
                <w:bCs/>
                <w:sz w:val="24"/>
                <w:szCs w:val="24"/>
                <w:lang w:val="es"/>
              </w:rPr>
              <w:t>Campo</w:t>
            </w:r>
          </w:p>
        </w:tc>
        <w:tc>
          <w:tcPr>
            <w:tcW w:w="2126" w:type="dxa"/>
          </w:tcPr>
          <w:p w14:paraId="09D4F526" w14:textId="3ED9417E" w:rsidR="19E8A252" w:rsidRDefault="19E8A252">
            <w:pPr>
              <w:jc w:val="center"/>
              <w:rPr>
                <w:rFonts w:ascii="Arial" w:eastAsia="Arial" w:hAnsi="Arial" w:cs="Arial"/>
                <w:b/>
                <w:bCs/>
                <w:sz w:val="24"/>
                <w:szCs w:val="24"/>
                <w:lang w:val="es"/>
              </w:rPr>
              <w:pPrChange w:id="454" w:author="jose sanchez" w:date="2020-05-02T10:58:00Z">
                <w:pPr/>
              </w:pPrChange>
            </w:pPr>
            <w:r w:rsidRPr="19E8A252">
              <w:rPr>
                <w:rFonts w:ascii="Arial" w:eastAsia="Arial" w:hAnsi="Arial" w:cs="Arial"/>
                <w:b/>
                <w:bCs/>
                <w:sz w:val="24"/>
                <w:szCs w:val="24"/>
                <w:lang w:val="es"/>
              </w:rPr>
              <w:t>Tamaño</w:t>
            </w:r>
          </w:p>
        </w:tc>
        <w:tc>
          <w:tcPr>
            <w:tcW w:w="2126" w:type="dxa"/>
          </w:tcPr>
          <w:p w14:paraId="73E35BAA" w14:textId="24288222" w:rsidR="19E8A252" w:rsidRDefault="19E8A252">
            <w:pPr>
              <w:jc w:val="center"/>
              <w:rPr>
                <w:rFonts w:ascii="Arial" w:eastAsia="Arial" w:hAnsi="Arial" w:cs="Arial"/>
                <w:b/>
                <w:bCs/>
                <w:sz w:val="24"/>
                <w:szCs w:val="24"/>
                <w:lang w:val="es"/>
              </w:rPr>
              <w:pPrChange w:id="455" w:author="jose sanchez" w:date="2020-05-02T10:58:00Z">
                <w:pPr/>
              </w:pPrChange>
            </w:pPr>
            <w:r w:rsidRPr="19E8A252">
              <w:rPr>
                <w:rFonts w:ascii="Arial" w:eastAsia="Arial" w:hAnsi="Arial" w:cs="Arial"/>
                <w:b/>
                <w:bCs/>
                <w:sz w:val="24"/>
                <w:szCs w:val="24"/>
                <w:lang w:val="es"/>
              </w:rPr>
              <w:t>Tipo de dato</w:t>
            </w:r>
          </w:p>
        </w:tc>
        <w:tc>
          <w:tcPr>
            <w:tcW w:w="2126" w:type="dxa"/>
          </w:tcPr>
          <w:p w14:paraId="02C1C8AC" w14:textId="5DDF231D" w:rsidR="19E8A252" w:rsidRDefault="19E8A252">
            <w:pPr>
              <w:jc w:val="center"/>
              <w:rPr>
                <w:rFonts w:ascii="Arial" w:eastAsia="Arial" w:hAnsi="Arial" w:cs="Arial"/>
                <w:b/>
                <w:bCs/>
                <w:sz w:val="24"/>
                <w:szCs w:val="24"/>
                <w:lang w:val="es"/>
              </w:rPr>
              <w:pPrChange w:id="456" w:author="jose sanchez" w:date="2020-05-02T10:58:00Z">
                <w:pPr/>
              </w:pPrChange>
            </w:pPr>
            <w:r w:rsidRPr="19E8A252">
              <w:rPr>
                <w:rFonts w:ascii="Arial" w:eastAsia="Arial" w:hAnsi="Arial" w:cs="Arial"/>
                <w:b/>
                <w:bCs/>
                <w:sz w:val="24"/>
                <w:szCs w:val="24"/>
                <w:lang w:val="es"/>
              </w:rPr>
              <w:t>Descripción</w:t>
            </w:r>
          </w:p>
        </w:tc>
      </w:tr>
      <w:tr w:rsidR="19E8A252" w14:paraId="3944DFBC" w14:textId="77777777" w:rsidTr="19E8A252">
        <w:tc>
          <w:tcPr>
            <w:tcW w:w="2126" w:type="dxa"/>
          </w:tcPr>
          <w:p w14:paraId="7BF06894" w14:textId="49C6E9E1" w:rsidR="19E8A252" w:rsidRDefault="19E8A252">
            <w:proofErr w:type="spellStart"/>
            <w:r w:rsidRPr="19E8A252">
              <w:rPr>
                <w:rFonts w:ascii="Arial" w:eastAsia="Arial" w:hAnsi="Arial" w:cs="Arial"/>
                <w:sz w:val="24"/>
                <w:szCs w:val="24"/>
                <w:lang w:val="es"/>
              </w:rPr>
              <w:t>codigoValoracion</w:t>
            </w:r>
            <w:proofErr w:type="spellEnd"/>
          </w:p>
          <w:p w14:paraId="3F4590DA" w14:textId="757A666C" w:rsidR="19E8A252" w:rsidRDefault="19E8A252">
            <w:r w:rsidRPr="19E8A252">
              <w:rPr>
                <w:rFonts w:ascii="Arial" w:eastAsia="Arial" w:hAnsi="Arial" w:cs="Arial"/>
                <w:sz w:val="24"/>
                <w:szCs w:val="24"/>
                <w:lang w:val="es"/>
              </w:rPr>
              <w:t>(llave primaria)</w:t>
            </w:r>
          </w:p>
        </w:tc>
        <w:tc>
          <w:tcPr>
            <w:tcW w:w="2126" w:type="dxa"/>
          </w:tcPr>
          <w:p w14:paraId="328AD2E6" w14:textId="7BC6FDD7" w:rsidR="19E8A252" w:rsidRDefault="19E8A252">
            <w:pPr>
              <w:jc w:val="center"/>
              <w:rPr>
                <w:rFonts w:ascii="Arial" w:eastAsia="Arial" w:hAnsi="Arial" w:cs="Arial"/>
                <w:sz w:val="24"/>
                <w:szCs w:val="24"/>
                <w:lang w:val="es"/>
              </w:rPr>
              <w:pPrChange w:id="457" w:author="jose sanchez" w:date="2020-05-02T10:58:00Z">
                <w:pPr/>
              </w:pPrChange>
            </w:pPr>
            <w:r w:rsidRPr="19E8A252">
              <w:rPr>
                <w:rFonts w:ascii="Arial" w:eastAsia="Arial" w:hAnsi="Arial" w:cs="Arial"/>
                <w:sz w:val="24"/>
                <w:szCs w:val="24"/>
                <w:lang w:val="es"/>
              </w:rPr>
              <w:t>11</w:t>
            </w:r>
          </w:p>
        </w:tc>
        <w:tc>
          <w:tcPr>
            <w:tcW w:w="2126" w:type="dxa"/>
          </w:tcPr>
          <w:p w14:paraId="40A478CE" w14:textId="3AADE0C5" w:rsidR="19E8A252" w:rsidRDefault="19E8A252">
            <w:pPr>
              <w:jc w:val="center"/>
              <w:rPr>
                <w:rFonts w:ascii="Arial" w:eastAsia="Arial" w:hAnsi="Arial" w:cs="Arial"/>
                <w:sz w:val="24"/>
                <w:szCs w:val="24"/>
                <w:lang w:val="es"/>
              </w:rPr>
              <w:pPrChange w:id="458" w:author="jose sanchez" w:date="2020-05-02T10:58:00Z">
                <w:pPr/>
              </w:pPrChange>
            </w:pPr>
            <w:proofErr w:type="spellStart"/>
            <w:r w:rsidRPr="19E8A252">
              <w:rPr>
                <w:rFonts w:ascii="Arial" w:eastAsia="Arial" w:hAnsi="Arial" w:cs="Arial"/>
                <w:sz w:val="24"/>
                <w:szCs w:val="24"/>
                <w:lang w:val="es"/>
              </w:rPr>
              <w:t>Integer</w:t>
            </w:r>
            <w:proofErr w:type="spellEnd"/>
          </w:p>
        </w:tc>
        <w:tc>
          <w:tcPr>
            <w:tcW w:w="2126" w:type="dxa"/>
          </w:tcPr>
          <w:p w14:paraId="5DB5F592" w14:textId="1C3FF20F" w:rsidR="19E8A252" w:rsidRDefault="19E8A252">
            <w:pPr>
              <w:jc w:val="both"/>
              <w:rPr>
                <w:rFonts w:ascii="Arial" w:eastAsia="Arial" w:hAnsi="Arial" w:cs="Arial"/>
                <w:sz w:val="24"/>
                <w:szCs w:val="24"/>
                <w:lang w:val="es"/>
              </w:rPr>
              <w:pPrChange w:id="459" w:author="jose sanchez" w:date="2020-05-02T10:58:00Z">
                <w:pPr/>
              </w:pPrChange>
            </w:pPr>
            <w:r w:rsidRPr="19E8A252">
              <w:rPr>
                <w:rFonts w:ascii="Arial" w:eastAsia="Arial" w:hAnsi="Arial" w:cs="Arial"/>
                <w:sz w:val="24"/>
                <w:szCs w:val="24"/>
                <w:lang w:val="es"/>
              </w:rPr>
              <w:t>Clave única de la valoración dada por los alumnos asistentes.</w:t>
            </w:r>
          </w:p>
        </w:tc>
      </w:tr>
      <w:tr w:rsidR="19E8A252" w14:paraId="596956D9" w14:textId="77777777" w:rsidTr="19E8A252">
        <w:tc>
          <w:tcPr>
            <w:tcW w:w="2126" w:type="dxa"/>
          </w:tcPr>
          <w:p w14:paraId="16A040CE" w14:textId="6B37D9D0" w:rsidR="19E8A252" w:rsidRDefault="19E8A252">
            <w:proofErr w:type="spellStart"/>
            <w:r w:rsidRPr="19E8A252">
              <w:rPr>
                <w:rFonts w:ascii="Arial" w:eastAsia="Arial" w:hAnsi="Arial" w:cs="Arial"/>
                <w:sz w:val="24"/>
                <w:szCs w:val="24"/>
                <w:lang w:val="es"/>
              </w:rPr>
              <w:t>usuarioAlumno</w:t>
            </w:r>
            <w:proofErr w:type="spellEnd"/>
          </w:p>
          <w:p w14:paraId="00917277" w14:textId="1658C2D3" w:rsidR="19E8A252" w:rsidRDefault="19E8A252">
            <w:r w:rsidRPr="19E8A252">
              <w:rPr>
                <w:rFonts w:ascii="Arial" w:eastAsia="Arial" w:hAnsi="Arial" w:cs="Arial"/>
                <w:sz w:val="24"/>
                <w:szCs w:val="24"/>
                <w:lang w:val="es"/>
              </w:rPr>
              <w:t>(llave foránea)</w:t>
            </w:r>
          </w:p>
        </w:tc>
        <w:tc>
          <w:tcPr>
            <w:tcW w:w="2126" w:type="dxa"/>
          </w:tcPr>
          <w:p w14:paraId="646D4535" w14:textId="3E2CBB33" w:rsidR="19E8A252" w:rsidRDefault="19E8A252">
            <w:pPr>
              <w:jc w:val="center"/>
              <w:rPr>
                <w:rFonts w:ascii="Arial" w:eastAsia="Arial" w:hAnsi="Arial" w:cs="Arial"/>
                <w:sz w:val="24"/>
                <w:szCs w:val="24"/>
                <w:lang w:val="es"/>
              </w:rPr>
              <w:pPrChange w:id="460" w:author="jose sanchez" w:date="2020-05-02T10:58:00Z">
                <w:pPr/>
              </w:pPrChange>
            </w:pPr>
            <w:r w:rsidRPr="19E8A252">
              <w:rPr>
                <w:rFonts w:ascii="Arial" w:eastAsia="Arial" w:hAnsi="Arial" w:cs="Arial"/>
                <w:sz w:val="24"/>
                <w:szCs w:val="24"/>
                <w:lang w:val="es"/>
              </w:rPr>
              <w:t>50</w:t>
            </w:r>
          </w:p>
        </w:tc>
        <w:tc>
          <w:tcPr>
            <w:tcW w:w="2126" w:type="dxa"/>
          </w:tcPr>
          <w:p w14:paraId="72F4BD48" w14:textId="3A6BA9E7" w:rsidR="19E8A252" w:rsidRDefault="19E8A252">
            <w:pPr>
              <w:jc w:val="center"/>
              <w:rPr>
                <w:rFonts w:ascii="Arial" w:eastAsia="Arial" w:hAnsi="Arial" w:cs="Arial"/>
                <w:sz w:val="24"/>
                <w:szCs w:val="24"/>
                <w:lang w:val="es"/>
              </w:rPr>
              <w:pPrChange w:id="461" w:author="jose sanchez" w:date="2020-05-02T10:58:00Z">
                <w:pPr/>
              </w:pPrChange>
            </w:pPr>
            <w:proofErr w:type="spellStart"/>
            <w:r w:rsidRPr="19E8A252">
              <w:rPr>
                <w:rFonts w:ascii="Arial" w:eastAsia="Arial" w:hAnsi="Arial" w:cs="Arial"/>
                <w:sz w:val="24"/>
                <w:szCs w:val="24"/>
                <w:lang w:val="es"/>
              </w:rPr>
              <w:t>Varchar</w:t>
            </w:r>
            <w:proofErr w:type="spellEnd"/>
          </w:p>
        </w:tc>
        <w:tc>
          <w:tcPr>
            <w:tcW w:w="2126" w:type="dxa"/>
          </w:tcPr>
          <w:p w14:paraId="3916B7CF" w14:textId="5C804BFA" w:rsidR="19E8A252" w:rsidRDefault="19E8A252">
            <w:pPr>
              <w:jc w:val="both"/>
              <w:rPr>
                <w:rFonts w:ascii="Arial" w:eastAsia="Arial" w:hAnsi="Arial" w:cs="Arial"/>
                <w:sz w:val="24"/>
                <w:szCs w:val="24"/>
                <w:lang w:val="es"/>
              </w:rPr>
              <w:pPrChange w:id="462" w:author="jose sanchez" w:date="2020-05-02T10:58:00Z">
                <w:pPr/>
              </w:pPrChange>
            </w:pPr>
            <w:r w:rsidRPr="19E8A252">
              <w:rPr>
                <w:rFonts w:ascii="Arial" w:eastAsia="Arial" w:hAnsi="Arial" w:cs="Arial"/>
                <w:sz w:val="24"/>
                <w:szCs w:val="24"/>
                <w:lang w:val="es"/>
              </w:rPr>
              <w:t xml:space="preserve">Nombre </w:t>
            </w:r>
            <w:proofErr w:type="gramStart"/>
            <w:r w:rsidRPr="19E8A252">
              <w:rPr>
                <w:rFonts w:ascii="Arial" w:eastAsia="Arial" w:hAnsi="Arial" w:cs="Arial"/>
                <w:sz w:val="24"/>
                <w:szCs w:val="24"/>
                <w:lang w:val="es"/>
              </w:rPr>
              <w:t>de  usuario</w:t>
            </w:r>
            <w:proofErr w:type="gramEnd"/>
            <w:r w:rsidRPr="19E8A252">
              <w:rPr>
                <w:rFonts w:ascii="Arial" w:eastAsia="Arial" w:hAnsi="Arial" w:cs="Arial"/>
                <w:sz w:val="24"/>
                <w:szCs w:val="24"/>
                <w:lang w:val="es"/>
              </w:rPr>
              <w:t xml:space="preserve"> registrado por el alumno para el inicio de sesión.</w:t>
            </w:r>
          </w:p>
        </w:tc>
      </w:tr>
      <w:tr w:rsidR="19E8A252" w14:paraId="0D43E2DB" w14:textId="77777777" w:rsidTr="19E8A252">
        <w:tc>
          <w:tcPr>
            <w:tcW w:w="2126" w:type="dxa"/>
          </w:tcPr>
          <w:p w14:paraId="15D06BA3" w14:textId="2E93ECFA" w:rsidR="19E8A252" w:rsidRDefault="19E8A252">
            <w:proofErr w:type="spellStart"/>
            <w:r w:rsidRPr="19E8A252">
              <w:rPr>
                <w:rFonts w:ascii="Arial" w:eastAsia="Arial" w:hAnsi="Arial" w:cs="Arial"/>
                <w:sz w:val="24"/>
                <w:szCs w:val="24"/>
                <w:lang w:val="es"/>
              </w:rPr>
              <w:lastRenderedPageBreak/>
              <w:t>codigoCurso</w:t>
            </w:r>
            <w:proofErr w:type="spellEnd"/>
          </w:p>
          <w:p w14:paraId="79330A25" w14:textId="22048097" w:rsidR="19E8A252" w:rsidRDefault="19E8A252">
            <w:r w:rsidRPr="19E8A252">
              <w:rPr>
                <w:rFonts w:ascii="Arial" w:eastAsia="Arial" w:hAnsi="Arial" w:cs="Arial"/>
                <w:sz w:val="24"/>
                <w:szCs w:val="24"/>
                <w:lang w:val="es"/>
              </w:rPr>
              <w:t>(llave foránea)</w:t>
            </w:r>
          </w:p>
        </w:tc>
        <w:tc>
          <w:tcPr>
            <w:tcW w:w="2126" w:type="dxa"/>
          </w:tcPr>
          <w:p w14:paraId="0FFA57AA" w14:textId="07BB1195" w:rsidR="19E8A252" w:rsidRDefault="19E8A252">
            <w:pPr>
              <w:jc w:val="center"/>
              <w:rPr>
                <w:rFonts w:ascii="Arial" w:eastAsia="Arial" w:hAnsi="Arial" w:cs="Arial"/>
                <w:sz w:val="24"/>
                <w:szCs w:val="24"/>
                <w:lang w:val="es"/>
              </w:rPr>
              <w:pPrChange w:id="463" w:author="jose sanchez" w:date="2020-05-02T10:58:00Z">
                <w:pPr/>
              </w:pPrChange>
            </w:pPr>
            <w:r w:rsidRPr="19E8A252">
              <w:rPr>
                <w:rFonts w:ascii="Arial" w:eastAsia="Arial" w:hAnsi="Arial" w:cs="Arial"/>
                <w:sz w:val="24"/>
                <w:szCs w:val="24"/>
                <w:lang w:val="es"/>
              </w:rPr>
              <w:t>11</w:t>
            </w:r>
          </w:p>
        </w:tc>
        <w:tc>
          <w:tcPr>
            <w:tcW w:w="2126" w:type="dxa"/>
          </w:tcPr>
          <w:p w14:paraId="1332DD38" w14:textId="0609C96B" w:rsidR="19E8A252" w:rsidRDefault="19E8A252">
            <w:pPr>
              <w:jc w:val="center"/>
              <w:rPr>
                <w:rFonts w:ascii="Arial" w:eastAsia="Arial" w:hAnsi="Arial" w:cs="Arial"/>
                <w:sz w:val="24"/>
                <w:szCs w:val="24"/>
                <w:lang w:val="es"/>
              </w:rPr>
              <w:pPrChange w:id="464" w:author="jose sanchez" w:date="2020-05-02T10:58:00Z">
                <w:pPr/>
              </w:pPrChange>
            </w:pPr>
            <w:proofErr w:type="spellStart"/>
            <w:r w:rsidRPr="19E8A252">
              <w:rPr>
                <w:rFonts w:ascii="Arial" w:eastAsia="Arial" w:hAnsi="Arial" w:cs="Arial"/>
                <w:sz w:val="24"/>
                <w:szCs w:val="24"/>
                <w:lang w:val="es"/>
              </w:rPr>
              <w:t>Integer</w:t>
            </w:r>
            <w:proofErr w:type="spellEnd"/>
          </w:p>
        </w:tc>
        <w:tc>
          <w:tcPr>
            <w:tcW w:w="2126" w:type="dxa"/>
          </w:tcPr>
          <w:p w14:paraId="246B0AEB" w14:textId="2D7008D0" w:rsidR="19E8A252" w:rsidRDefault="19E8A252">
            <w:pPr>
              <w:jc w:val="both"/>
              <w:rPr>
                <w:rFonts w:ascii="Arial" w:eastAsia="Arial" w:hAnsi="Arial" w:cs="Arial"/>
                <w:sz w:val="24"/>
                <w:szCs w:val="24"/>
                <w:lang w:val="es"/>
              </w:rPr>
              <w:pPrChange w:id="465" w:author="jose sanchez" w:date="2020-05-02T10:58:00Z">
                <w:pPr/>
              </w:pPrChange>
            </w:pPr>
            <w:r w:rsidRPr="19E8A252">
              <w:rPr>
                <w:rFonts w:ascii="Arial" w:eastAsia="Arial" w:hAnsi="Arial" w:cs="Arial"/>
                <w:sz w:val="24"/>
                <w:szCs w:val="24"/>
                <w:lang w:val="es"/>
              </w:rPr>
              <w:t>Clave única de curso impartido en la UTP.</w:t>
            </w:r>
          </w:p>
        </w:tc>
      </w:tr>
      <w:tr w:rsidR="19E8A252" w14:paraId="213EBBEA" w14:textId="77777777" w:rsidTr="19E8A252">
        <w:tc>
          <w:tcPr>
            <w:tcW w:w="2126" w:type="dxa"/>
          </w:tcPr>
          <w:p w14:paraId="08CAF54D" w14:textId="2B6FC60D" w:rsidR="19E8A252" w:rsidRDefault="19E8A252">
            <w:proofErr w:type="spellStart"/>
            <w:r w:rsidRPr="19E8A252">
              <w:rPr>
                <w:rFonts w:ascii="Arial" w:eastAsia="Arial" w:hAnsi="Arial" w:cs="Arial"/>
                <w:sz w:val="24"/>
                <w:szCs w:val="24"/>
                <w:lang w:val="es"/>
              </w:rPr>
              <w:t>enseñaValoracion</w:t>
            </w:r>
            <w:proofErr w:type="spellEnd"/>
          </w:p>
        </w:tc>
        <w:tc>
          <w:tcPr>
            <w:tcW w:w="2126" w:type="dxa"/>
          </w:tcPr>
          <w:p w14:paraId="6451416C" w14:textId="46316CDB" w:rsidR="19E8A252" w:rsidRDefault="19E8A252">
            <w:pPr>
              <w:jc w:val="center"/>
              <w:rPr>
                <w:rFonts w:ascii="Arial" w:eastAsia="Arial" w:hAnsi="Arial" w:cs="Arial"/>
                <w:sz w:val="24"/>
                <w:szCs w:val="24"/>
                <w:lang w:val="es"/>
              </w:rPr>
              <w:pPrChange w:id="466" w:author="jose sanchez" w:date="2020-05-02T10:58:00Z">
                <w:pPr/>
              </w:pPrChange>
            </w:pPr>
            <w:r w:rsidRPr="19E8A252">
              <w:rPr>
                <w:rFonts w:ascii="Arial" w:eastAsia="Arial" w:hAnsi="Arial" w:cs="Arial"/>
                <w:sz w:val="24"/>
                <w:szCs w:val="24"/>
                <w:lang w:val="es"/>
              </w:rPr>
              <w:t>10,2</w:t>
            </w:r>
          </w:p>
        </w:tc>
        <w:tc>
          <w:tcPr>
            <w:tcW w:w="2126" w:type="dxa"/>
          </w:tcPr>
          <w:p w14:paraId="32091B2F" w14:textId="627BC094" w:rsidR="19E8A252" w:rsidRDefault="19E8A252">
            <w:pPr>
              <w:jc w:val="center"/>
              <w:rPr>
                <w:rFonts w:ascii="Arial" w:eastAsia="Arial" w:hAnsi="Arial" w:cs="Arial"/>
                <w:sz w:val="24"/>
                <w:szCs w:val="24"/>
                <w:lang w:val="es"/>
              </w:rPr>
              <w:pPrChange w:id="467" w:author="jose sanchez" w:date="2020-05-02T10:58:00Z">
                <w:pPr/>
              </w:pPrChange>
            </w:pPr>
            <w:proofErr w:type="spellStart"/>
            <w:r w:rsidRPr="19E8A252">
              <w:rPr>
                <w:rFonts w:ascii="Arial" w:eastAsia="Arial" w:hAnsi="Arial" w:cs="Arial"/>
                <w:sz w:val="24"/>
                <w:szCs w:val="24"/>
                <w:lang w:val="es"/>
              </w:rPr>
              <w:t>Double</w:t>
            </w:r>
            <w:proofErr w:type="spellEnd"/>
          </w:p>
        </w:tc>
        <w:tc>
          <w:tcPr>
            <w:tcW w:w="2126" w:type="dxa"/>
          </w:tcPr>
          <w:p w14:paraId="5BC3EE41" w14:textId="6F8E9F14" w:rsidR="19E8A252" w:rsidRDefault="19E8A252">
            <w:pPr>
              <w:jc w:val="both"/>
              <w:rPr>
                <w:rFonts w:ascii="Arial" w:eastAsia="Arial" w:hAnsi="Arial" w:cs="Arial"/>
                <w:sz w:val="24"/>
                <w:szCs w:val="24"/>
                <w:lang w:val="es"/>
              </w:rPr>
              <w:pPrChange w:id="468" w:author="jose sanchez" w:date="2020-05-02T10:58:00Z">
                <w:pPr/>
              </w:pPrChange>
            </w:pPr>
            <w:r w:rsidRPr="19E8A252">
              <w:rPr>
                <w:rFonts w:ascii="Arial" w:eastAsia="Arial" w:hAnsi="Arial" w:cs="Arial"/>
                <w:sz w:val="24"/>
                <w:szCs w:val="24"/>
                <w:lang w:val="es"/>
              </w:rPr>
              <w:t xml:space="preserve">Valoración dada por los alumnos que asistieron para aprender. </w:t>
            </w:r>
          </w:p>
        </w:tc>
      </w:tr>
      <w:tr w:rsidR="19E8A252" w14:paraId="71DC27BB" w14:textId="77777777" w:rsidTr="19E8A252">
        <w:tc>
          <w:tcPr>
            <w:tcW w:w="2126" w:type="dxa"/>
          </w:tcPr>
          <w:p w14:paraId="7E1DD4FE" w14:textId="142DBCEF" w:rsidR="19E8A252" w:rsidRDefault="19E8A252">
            <w:proofErr w:type="spellStart"/>
            <w:r w:rsidRPr="19E8A252">
              <w:rPr>
                <w:rFonts w:ascii="Arial" w:eastAsia="Arial" w:hAnsi="Arial" w:cs="Arial"/>
                <w:sz w:val="24"/>
                <w:szCs w:val="24"/>
                <w:lang w:val="es"/>
              </w:rPr>
              <w:t>aprendeValoracion</w:t>
            </w:r>
            <w:proofErr w:type="spellEnd"/>
          </w:p>
        </w:tc>
        <w:tc>
          <w:tcPr>
            <w:tcW w:w="2126" w:type="dxa"/>
          </w:tcPr>
          <w:p w14:paraId="79458247" w14:textId="6FE50473" w:rsidR="19E8A252" w:rsidRDefault="19E8A252">
            <w:pPr>
              <w:jc w:val="center"/>
              <w:rPr>
                <w:rFonts w:ascii="Arial" w:eastAsia="Arial" w:hAnsi="Arial" w:cs="Arial"/>
                <w:sz w:val="24"/>
                <w:szCs w:val="24"/>
                <w:lang w:val="es"/>
              </w:rPr>
              <w:pPrChange w:id="469" w:author="jose sanchez" w:date="2020-05-02T10:58:00Z">
                <w:pPr/>
              </w:pPrChange>
            </w:pPr>
            <w:r w:rsidRPr="19E8A252">
              <w:rPr>
                <w:rFonts w:ascii="Arial" w:eastAsia="Arial" w:hAnsi="Arial" w:cs="Arial"/>
                <w:sz w:val="24"/>
                <w:szCs w:val="24"/>
                <w:lang w:val="es"/>
              </w:rPr>
              <w:t>10,2</w:t>
            </w:r>
          </w:p>
        </w:tc>
        <w:tc>
          <w:tcPr>
            <w:tcW w:w="2126" w:type="dxa"/>
          </w:tcPr>
          <w:p w14:paraId="5080524B" w14:textId="20BC3035" w:rsidR="19E8A252" w:rsidRDefault="19E8A252">
            <w:pPr>
              <w:jc w:val="center"/>
              <w:rPr>
                <w:rFonts w:ascii="Arial" w:eastAsia="Arial" w:hAnsi="Arial" w:cs="Arial"/>
                <w:sz w:val="24"/>
                <w:szCs w:val="24"/>
                <w:lang w:val="es"/>
              </w:rPr>
              <w:pPrChange w:id="470" w:author="jose sanchez" w:date="2020-05-02T10:58:00Z">
                <w:pPr/>
              </w:pPrChange>
            </w:pPr>
            <w:proofErr w:type="spellStart"/>
            <w:r w:rsidRPr="19E8A252">
              <w:rPr>
                <w:rFonts w:ascii="Arial" w:eastAsia="Arial" w:hAnsi="Arial" w:cs="Arial"/>
                <w:sz w:val="24"/>
                <w:szCs w:val="24"/>
                <w:lang w:val="es"/>
              </w:rPr>
              <w:t>Double</w:t>
            </w:r>
            <w:proofErr w:type="spellEnd"/>
          </w:p>
        </w:tc>
        <w:tc>
          <w:tcPr>
            <w:tcW w:w="2126" w:type="dxa"/>
          </w:tcPr>
          <w:p w14:paraId="3DF43EE0" w14:textId="058D4EAE" w:rsidR="19E8A252" w:rsidRDefault="19E8A252">
            <w:pPr>
              <w:jc w:val="both"/>
              <w:rPr>
                <w:rFonts w:ascii="Arial" w:eastAsia="Arial" w:hAnsi="Arial" w:cs="Arial"/>
                <w:sz w:val="24"/>
                <w:szCs w:val="24"/>
                <w:lang w:val="es"/>
              </w:rPr>
              <w:pPrChange w:id="471" w:author="jose sanchez" w:date="2020-05-02T10:58:00Z">
                <w:pPr/>
              </w:pPrChange>
            </w:pPr>
            <w:r w:rsidRPr="19E8A252">
              <w:rPr>
                <w:rFonts w:ascii="Arial" w:eastAsia="Arial" w:hAnsi="Arial" w:cs="Arial"/>
                <w:sz w:val="24"/>
                <w:szCs w:val="24"/>
                <w:lang w:val="es"/>
              </w:rPr>
              <w:t>Valoración dada por los alumnos que asistieron para enseñar.</w:t>
            </w:r>
          </w:p>
        </w:tc>
      </w:tr>
    </w:tbl>
    <w:p w14:paraId="0C1AB776" w14:textId="6A6FAF83" w:rsidR="19E8A252" w:rsidRDefault="19E8A252">
      <w:pPr>
        <w:jc w:val="both"/>
        <w:rPr>
          <w:rFonts w:ascii="Arial" w:eastAsia="Arial" w:hAnsi="Arial" w:cs="Arial"/>
          <w:sz w:val="24"/>
          <w:szCs w:val="24"/>
          <w:lang w:val="es"/>
        </w:rPr>
        <w:pPrChange w:id="472" w:author="jose sanchez" w:date="2020-05-02T10:58:00Z">
          <w:pPr/>
        </w:pPrChange>
      </w:pPr>
    </w:p>
    <w:p w14:paraId="486CABE2" w14:textId="4C9B18B2" w:rsidR="19E8A252" w:rsidRDefault="19E8A252">
      <w:pPr>
        <w:jc w:val="both"/>
        <w:rPr>
          <w:rFonts w:ascii="Segoe UI" w:eastAsia="Segoe UI" w:hAnsi="Segoe UI" w:cs="Segoe UI"/>
          <w:sz w:val="18"/>
          <w:szCs w:val="18"/>
          <w:lang w:val="es"/>
        </w:rPr>
        <w:pPrChange w:id="473" w:author="jose sanchez" w:date="2020-05-02T10:58:00Z">
          <w:pPr/>
        </w:pPrChange>
      </w:pPr>
    </w:p>
    <w:p w14:paraId="0F3485FC" w14:textId="654849C7" w:rsidR="19E8A252" w:rsidRDefault="19E8A252" w:rsidP="19E8A252">
      <w:pPr>
        <w:ind w:left="360"/>
        <w:jc w:val="both"/>
        <w:rPr>
          <w:rFonts w:ascii="Arial" w:eastAsia="Arial" w:hAnsi="Arial" w:cs="Arial"/>
          <w:sz w:val="24"/>
          <w:szCs w:val="24"/>
          <w:rPrChange w:id="474" w:author="jose sanchez" w:date="2020-05-02T10:11:00Z">
            <w:rPr/>
          </w:rPrChange>
        </w:rPr>
      </w:pPr>
    </w:p>
    <w:sectPr w:rsidR="19E8A252" w:rsidSect="004F3311">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CD937C" w14:textId="77777777" w:rsidR="000A2D89" w:rsidRDefault="000A2D89">
      <w:pPr>
        <w:spacing w:after="0" w:line="240" w:lineRule="auto"/>
      </w:pPr>
      <w:r>
        <w:separator/>
      </w:r>
    </w:p>
  </w:endnote>
  <w:endnote w:type="continuationSeparator" w:id="0">
    <w:p w14:paraId="70833042" w14:textId="77777777" w:rsidR="000A2D89" w:rsidRDefault="000A2D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altName w:val="Courier New PSMT"/>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altName w:val="Arial"/>
    <w:panose1 w:val="020B0604020202020204"/>
    <w:charset w:val="00"/>
    <w:family w:val="swiss"/>
    <w:pitch w:val="variable"/>
    <w:sig w:usb0="E0002AFF" w:usb1="C0007843" w:usb2="00000009" w:usb3="00000000" w:csb0="000001FF" w:csb1="00000000"/>
  </w:font>
  <w:font w:name="Calibri">
    <w:altName w:val="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Change w:id="246" w:author="Usuario invitado" w:date="2020-05-02T03:00:00Z">
        <w:tblPr>
          <w:tblStyle w:val="Tablaconcuadrcula"/>
          <w:tblW w:w="0" w:type="nil"/>
          <w:tblLayout w:type="fixed"/>
          <w:tblLook w:val="06A0" w:firstRow="1" w:lastRow="0" w:firstColumn="1" w:lastColumn="0" w:noHBand="1" w:noVBand="1"/>
        </w:tblPr>
      </w:tblPrChange>
    </w:tblPr>
    <w:tblGrid>
      <w:gridCol w:w="2835"/>
      <w:gridCol w:w="2835"/>
      <w:gridCol w:w="2835"/>
      <w:tblGridChange w:id="247">
        <w:tblGrid>
          <w:gridCol w:w="2835"/>
          <w:gridCol w:w="2835"/>
          <w:gridCol w:w="2835"/>
        </w:tblGrid>
      </w:tblGridChange>
    </w:tblGrid>
    <w:tr w:rsidR="000A2D89" w14:paraId="248694C3" w14:textId="77777777" w:rsidTr="72490787">
      <w:tc>
        <w:tcPr>
          <w:tcW w:w="2835" w:type="dxa"/>
          <w:tcPrChange w:id="248" w:author="Usuario invitado" w:date="2020-05-02T03:00:00Z">
            <w:tcPr>
              <w:tcW w:w="2835" w:type="dxa"/>
            </w:tcPr>
          </w:tcPrChange>
        </w:tcPr>
        <w:p w14:paraId="0F0D77F3" w14:textId="532BC1F1" w:rsidR="000A2D89" w:rsidRDefault="000A2D89">
          <w:pPr>
            <w:pStyle w:val="Encabezado"/>
            <w:ind w:left="-115"/>
            <w:pPrChange w:id="249" w:author="Usuario invitado" w:date="2020-05-02T03:00:00Z">
              <w:pPr/>
            </w:pPrChange>
          </w:pPr>
        </w:p>
      </w:tc>
      <w:tc>
        <w:tcPr>
          <w:tcW w:w="2835" w:type="dxa"/>
          <w:tcPrChange w:id="250" w:author="Usuario invitado" w:date="2020-05-02T03:00:00Z">
            <w:tcPr>
              <w:tcW w:w="2835" w:type="dxa"/>
            </w:tcPr>
          </w:tcPrChange>
        </w:tcPr>
        <w:p w14:paraId="1970F7BE" w14:textId="5787EEB4" w:rsidR="000A2D89" w:rsidRDefault="000A2D89">
          <w:pPr>
            <w:pStyle w:val="Encabezado"/>
            <w:jc w:val="center"/>
            <w:pPrChange w:id="251" w:author="Usuario invitado" w:date="2020-05-02T03:00:00Z">
              <w:pPr/>
            </w:pPrChange>
          </w:pPr>
        </w:p>
      </w:tc>
      <w:tc>
        <w:tcPr>
          <w:tcW w:w="2835" w:type="dxa"/>
          <w:tcPrChange w:id="252" w:author="Usuario invitado" w:date="2020-05-02T03:00:00Z">
            <w:tcPr>
              <w:tcW w:w="2835" w:type="dxa"/>
            </w:tcPr>
          </w:tcPrChange>
        </w:tcPr>
        <w:p w14:paraId="57EB4F8F" w14:textId="2FA5F57F" w:rsidR="000A2D89" w:rsidRDefault="000A2D89">
          <w:pPr>
            <w:pStyle w:val="Encabezado"/>
            <w:ind w:right="-115"/>
            <w:jc w:val="right"/>
            <w:pPrChange w:id="253" w:author="Usuario invitado" w:date="2020-05-02T03:00:00Z">
              <w:pPr/>
            </w:pPrChange>
          </w:pPr>
        </w:p>
      </w:tc>
    </w:tr>
  </w:tbl>
  <w:p w14:paraId="6D1EC9C6" w14:textId="0D662F81" w:rsidR="000A2D89" w:rsidRDefault="000A2D89">
    <w:pPr>
      <w:pStyle w:val="Piedepgina"/>
      <w:pPrChange w:id="254" w:author="Usuario invitado" w:date="2020-05-02T03:00:00Z">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24467D" w14:textId="77777777" w:rsidR="000A2D89" w:rsidRDefault="000A2D89">
      <w:pPr>
        <w:spacing w:after="0" w:line="240" w:lineRule="auto"/>
      </w:pPr>
      <w:r>
        <w:separator/>
      </w:r>
    </w:p>
  </w:footnote>
  <w:footnote w:type="continuationSeparator" w:id="0">
    <w:p w14:paraId="6960EB47" w14:textId="77777777" w:rsidR="000A2D89" w:rsidRDefault="000A2D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Change w:id="237" w:author="Usuario invitado" w:date="2020-05-02T03:00:00Z">
        <w:tblPr>
          <w:tblStyle w:val="Tablaconcuadrcula"/>
          <w:tblW w:w="0" w:type="nil"/>
          <w:tblLayout w:type="fixed"/>
          <w:tblLook w:val="06A0" w:firstRow="1" w:lastRow="0" w:firstColumn="1" w:lastColumn="0" w:noHBand="1" w:noVBand="1"/>
        </w:tblPr>
      </w:tblPrChange>
    </w:tblPr>
    <w:tblGrid>
      <w:gridCol w:w="2835"/>
      <w:gridCol w:w="2835"/>
      <w:gridCol w:w="2835"/>
      <w:tblGridChange w:id="238">
        <w:tblGrid>
          <w:gridCol w:w="2835"/>
          <w:gridCol w:w="2835"/>
          <w:gridCol w:w="2835"/>
        </w:tblGrid>
      </w:tblGridChange>
    </w:tblGrid>
    <w:tr w:rsidR="000A2D89" w14:paraId="7DD06B3B" w14:textId="77777777" w:rsidTr="72490787">
      <w:tc>
        <w:tcPr>
          <w:tcW w:w="2835" w:type="dxa"/>
          <w:tcPrChange w:id="239" w:author="Usuario invitado" w:date="2020-05-02T03:00:00Z">
            <w:tcPr>
              <w:tcW w:w="2835" w:type="dxa"/>
            </w:tcPr>
          </w:tcPrChange>
        </w:tcPr>
        <w:p w14:paraId="2B2D82AD" w14:textId="581EAC1E" w:rsidR="000A2D89" w:rsidRDefault="000A2D89">
          <w:pPr>
            <w:pStyle w:val="Encabezado"/>
            <w:ind w:left="-115"/>
            <w:pPrChange w:id="240" w:author="Usuario invitado" w:date="2020-05-02T03:00:00Z">
              <w:pPr/>
            </w:pPrChange>
          </w:pPr>
        </w:p>
      </w:tc>
      <w:tc>
        <w:tcPr>
          <w:tcW w:w="2835" w:type="dxa"/>
          <w:tcPrChange w:id="241" w:author="Usuario invitado" w:date="2020-05-02T03:00:00Z">
            <w:tcPr>
              <w:tcW w:w="2835" w:type="dxa"/>
            </w:tcPr>
          </w:tcPrChange>
        </w:tcPr>
        <w:p w14:paraId="283F448F" w14:textId="5E03A282" w:rsidR="000A2D89" w:rsidRDefault="000A2D89">
          <w:pPr>
            <w:pStyle w:val="Encabezado"/>
            <w:jc w:val="center"/>
            <w:pPrChange w:id="242" w:author="Usuario invitado" w:date="2020-05-02T03:00:00Z">
              <w:pPr/>
            </w:pPrChange>
          </w:pPr>
        </w:p>
      </w:tc>
      <w:tc>
        <w:tcPr>
          <w:tcW w:w="2835" w:type="dxa"/>
          <w:tcPrChange w:id="243" w:author="Usuario invitado" w:date="2020-05-02T03:00:00Z">
            <w:tcPr>
              <w:tcW w:w="2835" w:type="dxa"/>
            </w:tcPr>
          </w:tcPrChange>
        </w:tcPr>
        <w:p w14:paraId="4B58996E" w14:textId="43C38E56" w:rsidR="000A2D89" w:rsidRDefault="000A2D89">
          <w:pPr>
            <w:pStyle w:val="Encabezado"/>
            <w:ind w:right="-115"/>
            <w:jc w:val="right"/>
            <w:pPrChange w:id="244" w:author="Usuario invitado" w:date="2020-05-02T03:00:00Z">
              <w:pPr/>
            </w:pPrChange>
          </w:pPr>
        </w:p>
      </w:tc>
    </w:tr>
  </w:tbl>
  <w:p w14:paraId="14C81127" w14:textId="17756A5D" w:rsidR="000A2D89" w:rsidRDefault="000A2D89">
    <w:pPr>
      <w:pStyle w:val="Encabezado"/>
      <w:pPrChange w:id="245" w:author="Usuario invitado" w:date="2020-05-02T03:00:00Z">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37D42"/>
    <w:multiLevelType w:val="hybridMultilevel"/>
    <w:tmpl w:val="2C30842E"/>
    <w:lvl w:ilvl="0" w:tplc="52C6C8D6">
      <w:start w:val="1"/>
      <w:numFmt w:val="bullet"/>
      <w:lvlText w:val=""/>
      <w:lvlJc w:val="left"/>
      <w:pPr>
        <w:ind w:left="720" w:hanging="360"/>
      </w:pPr>
      <w:rPr>
        <w:rFonts w:ascii="Symbol" w:hAnsi="Symbol" w:hint="default"/>
      </w:rPr>
    </w:lvl>
    <w:lvl w:ilvl="1" w:tplc="6EECEA72">
      <w:start w:val="1"/>
      <w:numFmt w:val="bullet"/>
      <w:lvlText w:val=""/>
      <w:lvlJc w:val="left"/>
      <w:pPr>
        <w:ind w:left="1440" w:hanging="360"/>
      </w:pPr>
      <w:rPr>
        <w:rFonts w:ascii="Symbol" w:hAnsi="Symbol" w:hint="default"/>
      </w:rPr>
    </w:lvl>
    <w:lvl w:ilvl="2" w:tplc="AF4EB358">
      <w:start w:val="1"/>
      <w:numFmt w:val="bullet"/>
      <w:lvlText w:val=""/>
      <w:lvlJc w:val="left"/>
      <w:pPr>
        <w:ind w:left="2160" w:hanging="360"/>
      </w:pPr>
      <w:rPr>
        <w:rFonts w:ascii="Wingdings" w:hAnsi="Wingdings" w:hint="default"/>
      </w:rPr>
    </w:lvl>
    <w:lvl w:ilvl="3" w:tplc="EBD4B4F2">
      <w:start w:val="1"/>
      <w:numFmt w:val="bullet"/>
      <w:lvlText w:val=""/>
      <w:lvlJc w:val="left"/>
      <w:pPr>
        <w:ind w:left="2880" w:hanging="360"/>
      </w:pPr>
      <w:rPr>
        <w:rFonts w:ascii="Symbol" w:hAnsi="Symbol" w:hint="default"/>
      </w:rPr>
    </w:lvl>
    <w:lvl w:ilvl="4" w:tplc="4AFE7454">
      <w:start w:val="1"/>
      <w:numFmt w:val="bullet"/>
      <w:lvlText w:val="o"/>
      <w:lvlJc w:val="left"/>
      <w:pPr>
        <w:ind w:left="3600" w:hanging="360"/>
      </w:pPr>
      <w:rPr>
        <w:rFonts w:ascii="Courier New" w:hAnsi="Courier New" w:hint="default"/>
      </w:rPr>
    </w:lvl>
    <w:lvl w:ilvl="5" w:tplc="29D072C0">
      <w:start w:val="1"/>
      <w:numFmt w:val="bullet"/>
      <w:lvlText w:val=""/>
      <w:lvlJc w:val="left"/>
      <w:pPr>
        <w:ind w:left="4320" w:hanging="360"/>
      </w:pPr>
      <w:rPr>
        <w:rFonts w:ascii="Wingdings" w:hAnsi="Wingdings" w:hint="default"/>
      </w:rPr>
    </w:lvl>
    <w:lvl w:ilvl="6" w:tplc="BAF4A7E6">
      <w:start w:val="1"/>
      <w:numFmt w:val="bullet"/>
      <w:lvlText w:val=""/>
      <w:lvlJc w:val="left"/>
      <w:pPr>
        <w:ind w:left="5040" w:hanging="360"/>
      </w:pPr>
      <w:rPr>
        <w:rFonts w:ascii="Symbol" w:hAnsi="Symbol" w:hint="default"/>
      </w:rPr>
    </w:lvl>
    <w:lvl w:ilvl="7" w:tplc="9730A600">
      <w:start w:val="1"/>
      <w:numFmt w:val="bullet"/>
      <w:lvlText w:val="o"/>
      <w:lvlJc w:val="left"/>
      <w:pPr>
        <w:ind w:left="5760" w:hanging="360"/>
      </w:pPr>
      <w:rPr>
        <w:rFonts w:ascii="Courier New" w:hAnsi="Courier New" w:hint="default"/>
      </w:rPr>
    </w:lvl>
    <w:lvl w:ilvl="8" w:tplc="F7DAE80E">
      <w:start w:val="1"/>
      <w:numFmt w:val="bullet"/>
      <w:lvlText w:val=""/>
      <w:lvlJc w:val="left"/>
      <w:pPr>
        <w:ind w:left="6480" w:hanging="360"/>
      </w:pPr>
      <w:rPr>
        <w:rFonts w:ascii="Wingdings" w:hAnsi="Wingdings" w:hint="default"/>
      </w:rPr>
    </w:lvl>
  </w:abstractNum>
  <w:abstractNum w:abstractNumId="1" w15:restartNumberingAfterBreak="0">
    <w:nsid w:val="01624C19"/>
    <w:multiLevelType w:val="hybridMultilevel"/>
    <w:tmpl w:val="90F0AB82"/>
    <w:lvl w:ilvl="0" w:tplc="DB784BB6">
      <w:start w:val="3"/>
      <w:numFmt w:val="bullet"/>
      <w:lvlText w:val="-"/>
      <w:lvlJc w:val="left"/>
      <w:pPr>
        <w:ind w:left="360" w:hanging="360"/>
      </w:pPr>
      <w:rPr>
        <w:rFonts w:ascii="Century Gothic" w:eastAsia="Times New Roman" w:hAnsi="Century Gothic"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abstractNum w:abstractNumId="2" w15:restartNumberingAfterBreak="0">
    <w:nsid w:val="019865E8"/>
    <w:multiLevelType w:val="hybridMultilevel"/>
    <w:tmpl w:val="8DA8D314"/>
    <w:lvl w:ilvl="0" w:tplc="541C3888">
      <w:start w:val="1"/>
      <w:numFmt w:val="bullet"/>
      <w:lvlText w:val=""/>
      <w:lvlJc w:val="left"/>
      <w:pPr>
        <w:ind w:left="720" w:hanging="360"/>
      </w:pPr>
      <w:rPr>
        <w:rFonts w:ascii="Symbol" w:hAnsi="Symbol" w:hint="default"/>
      </w:rPr>
    </w:lvl>
    <w:lvl w:ilvl="1" w:tplc="4AF637D8">
      <w:start w:val="1"/>
      <w:numFmt w:val="bullet"/>
      <w:lvlText w:val="o"/>
      <w:lvlJc w:val="left"/>
      <w:pPr>
        <w:ind w:left="1440" w:hanging="360"/>
      </w:pPr>
      <w:rPr>
        <w:rFonts w:ascii="Courier New" w:hAnsi="Courier New" w:hint="default"/>
      </w:rPr>
    </w:lvl>
    <w:lvl w:ilvl="2" w:tplc="DBC824BA">
      <w:start w:val="1"/>
      <w:numFmt w:val="bullet"/>
      <w:lvlText w:val=""/>
      <w:lvlJc w:val="left"/>
      <w:pPr>
        <w:ind w:left="2160" w:hanging="360"/>
      </w:pPr>
      <w:rPr>
        <w:rFonts w:ascii="Wingdings" w:hAnsi="Wingdings" w:hint="default"/>
      </w:rPr>
    </w:lvl>
    <w:lvl w:ilvl="3" w:tplc="438A6E18">
      <w:start w:val="1"/>
      <w:numFmt w:val="bullet"/>
      <w:lvlText w:val=""/>
      <w:lvlJc w:val="left"/>
      <w:pPr>
        <w:ind w:left="2880" w:hanging="360"/>
      </w:pPr>
      <w:rPr>
        <w:rFonts w:ascii="Symbol" w:hAnsi="Symbol" w:hint="default"/>
      </w:rPr>
    </w:lvl>
    <w:lvl w:ilvl="4" w:tplc="E734378C">
      <w:start w:val="1"/>
      <w:numFmt w:val="bullet"/>
      <w:lvlText w:val="o"/>
      <w:lvlJc w:val="left"/>
      <w:pPr>
        <w:ind w:left="3600" w:hanging="360"/>
      </w:pPr>
      <w:rPr>
        <w:rFonts w:ascii="Courier New" w:hAnsi="Courier New" w:hint="default"/>
      </w:rPr>
    </w:lvl>
    <w:lvl w:ilvl="5" w:tplc="4392C306">
      <w:start w:val="1"/>
      <w:numFmt w:val="bullet"/>
      <w:lvlText w:val=""/>
      <w:lvlJc w:val="left"/>
      <w:pPr>
        <w:ind w:left="4320" w:hanging="360"/>
      </w:pPr>
      <w:rPr>
        <w:rFonts w:ascii="Wingdings" w:hAnsi="Wingdings" w:hint="default"/>
      </w:rPr>
    </w:lvl>
    <w:lvl w:ilvl="6" w:tplc="792E7282">
      <w:start w:val="1"/>
      <w:numFmt w:val="bullet"/>
      <w:lvlText w:val=""/>
      <w:lvlJc w:val="left"/>
      <w:pPr>
        <w:ind w:left="5040" w:hanging="360"/>
      </w:pPr>
      <w:rPr>
        <w:rFonts w:ascii="Symbol" w:hAnsi="Symbol" w:hint="default"/>
      </w:rPr>
    </w:lvl>
    <w:lvl w:ilvl="7" w:tplc="7FBCE3C6">
      <w:start w:val="1"/>
      <w:numFmt w:val="bullet"/>
      <w:lvlText w:val="o"/>
      <w:lvlJc w:val="left"/>
      <w:pPr>
        <w:ind w:left="5760" w:hanging="360"/>
      </w:pPr>
      <w:rPr>
        <w:rFonts w:ascii="Courier New" w:hAnsi="Courier New" w:hint="default"/>
      </w:rPr>
    </w:lvl>
    <w:lvl w:ilvl="8" w:tplc="CBF28FA6">
      <w:start w:val="1"/>
      <w:numFmt w:val="bullet"/>
      <w:lvlText w:val=""/>
      <w:lvlJc w:val="left"/>
      <w:pPr>
        <w:ind w:left="6480" w:hanging="360"/>
      </w:pPr>
      <w:rPr>
        <w:rFonts w:ascii="Wingdings" w:hAnsi="Wingdings" w:hint="default"/>
      </w:rPr>
    </w:lvl>
  </w:abstractNum>
  <w:abstractNum w:abstractNumId="3" w15:restartNumberingAfterBreak="0">
    <w:nsid w:val="028D7C03"/>
    <w:multiLevelType w:val="hybridMultilevel"/>
    <w:tmpl w:val="8F4A6C5C"/>
    <w:lvl w:ilvl="0" w:tplc="72045EA6">
      <w:start w:val="1"/>
      <w:numFmt w:val="bullet"/>
      <w:lvlText w:val=""/>
      <w:lvlJc w:val="left"/>
      <w:pPr>
        <w:ind w:left="720" w:hanging="360"/>
      </w:pPr>
      <w:rPr>
        <w:rFonts w:ascii="Symbol" w:hAnsi="Symbol" w:hint="default"/>
      </w:rPr>
    </w:lvl>
    <w:lvl w:ilvl="1" w:tplc="A2E6C39A">
      <w:start w:val="1"/>
      <w:numFmt w:val="bullet"/>
      <w:lvlText w:val="o"/>
      <w:lvlJc w:val="left"/>
      <w:pPr>
        <w:ind w:left="1440" w:hanging="360"/>
      </w:pPr>
      <w:rPr>
        <w:rFonts w:ascii="Courier New" w:hAnsi="Courier New" w:hint="default"/>
      </w:rPr>
    </w:lvl>
    <w:lvl w:ilvl="2" w:tplc="721E4398">
      <w:start w:val="1"/>
      <w:numFmt w:val="bullet"/>
      <w:lvlText w:val=""/>
      <w:lvlJc w:val="left"/>
      <w:pPr>
        <w:ind w:left="2160" w:hanging="360"/>
      </w:pPr>
      <w:rPr>
        <w:rFonts w:ascii="Wingdings" w:hAnsi="Wingdings" w:hint="default"/>
      </w:rPr>
    </w:lvl>
    <w:lvl w:ilvl="3" w:tplc="A1E4421A">
      <w:start w:val="1"/>
      <w:numFmt w:val="bullet"/>
      <w:lvlText w:val=""/>
      <w:lvlJc w:val="left"/>
      <w:pPr>
        <w:ind w:left="2880" w:hanging="360"/>
      </w:pPr>
      <w:rPr>
        <w:rFonts w:ascii="Symbol" w:hAnsi="Symbol" w:hint="default"/>
      </w:rPr>
    </w:lvl>
    <w:lvl w:ilvl="4" w:tplc="41CEE434">
      <w:start w:val="1"/>
      <w:numFmt w:val="bullet"/>
      <w:lvlText w:val="o"/>
      <w:lvlJc w:val="left"/>
      <w:pPr>
        <w:ind w:left="3600" w:hanging="360"/>
      </w:pPr>
      <w:rPr>
        <w:rFonts w:ascii="Courier New" w:hAnsi="Courier New" w:hint="default"/>
      </w:rPr>
    </w:lvl>
    <w:lvl w:ilvl="5" w:tplc="28E4F618">
      <w:start w:val="1"/>
      <w:numFmt w:val="bullet"/>
      <w:lvlText w:val=""/>
      <w:lvlJc w:val="left"/>
      <w:pPr>
        <w:ind w:left="4320" w:hanging="360"/>
      </w:pPr>
      <w:rPr>
        <w:rFonts w:ascii="Wingdings" w:hAnsi="Wingdings" w:hint="default"/>
      </w:rPr>
    </w:lvl>
    <w:lvl w:ilvl="6" w:tplc="77E4CBA4">
      <w:start w:val="1"/>
      <w:numFmt w:val="bullet"/>
      <w:lvlText w:val=""/>
      <w:lvlJc w:val="left"/>
      <w:pPr>
        <w:ind w:left="5040" w:hanging="360"/>
      </w:pPr>
      <w:rPr>
        <w:rFonts w:ascii="Symbol" w:hAnsi="Symbol" w:hint="default"/>
      </w:rPr>
    </w:lvl>
    <w:lvl w:ilvl="7" w:tplc="DB3AF11A">
      <w:start w:val="1"/>
      <w:numFmt w:val="bullet"/>
      <w:lvlText w:val="o"/>
      <w:lvlJc w:val="left"/>
      <w:pPr>
        <w:ind w:left="5760" w:hanging="360"/>
      </w:pPr>
      <w:rPr>
        <w:rFonts w:ascii="Courier New" w:hAnsi="Courier New" w:hint="default"/>
      </w:rPr>
    </w:lvl>
    <w:lvl w:ilvl="8" w:tplc="FD623B84">
      <w:start w:val="1"/>
      <w:numFmt w:val="bullet"/>
      <w:lvlText w:val=""/>
      <w:lvlJc w:val="left"/>
      <w:pPr>
        <w:ind w:left="6480" w:hanging="360"/>
      </w:pPr>
      <w:rPr>
        <w:rFonts w:ascii="Wingdings" w:hAnsi="Wingdings" w:hint="default"/>
      </w:rPr>
    </w:lvl>
  </w:abstractNum>
  <w:abstractNum w:abstractNumId="4" w15:restartNumberingAfterBreak="0">
    <w:nsid w:val="03BC00B7"/>
    <w:multiLevelType w:val="hybridMultilevel"/>
    <w:tmpl w:val="4A3A00CC"/>
    <w:lvl w:ilvl="0" w:tplc="03960004">
      <w:start w:val="1"/>
      <w:numFmt w:val="bullet"/>
      <w:lvlText w:val=""/>
      <w:lvlJc w:val="left"/>
      <w:pPr>
        <w:ind w:left="720" w:hanging="360"/>
      </w:pPr>
      <w:rPr>
        <w:rFonts w:ascii="Symbol" w:hAnsi="Symbol" w:hint="default"/>
      </w:rPr>
    </w:lvl>
    <w:lvl w:ilvl="1" w:tplc="E02C9ED0">
      <w:start w:val="1"/>
      <w:numFmt w:val="bullet"/>
      <w:lvlText w:val="o"/>
      <w:lvlJc w:val="left"/>
      <w:pPr>
        <w:ind w:left="1440" w:hanging="360"/>
      </w:pPr>
      <w:rPr>
        <w:rFonts w:ascii="Courier New" w:hAnsi="Courier New" w:hint="default"/>
      </w:rPr>
    </w:lvl>
    <w:lvl w:ilvl="2" w:tplc="1DD6DA9A">
      <w:start w:val="1"/>
      <w:numFmt w:val="bullet"/>
      <w:lvlText w:val=""/>
      <w:lvlJc w:val="left"/>
      <w:pPr>
        <w:ind w:left="2160" w:hanging="360"/>
      </w:pPr>
      <w:rPr>
        <w:rFonts w:ascii="Wingdings" w:hAnsi="Wingdings" w:hint="default"/>
      </w:rPr>
    </w:lvl>
    <w:lvl w:ilvl="3" w:tplc="C23C056A">
      <w:start w:val="1"/>
      <w:numFmt w:val="bullet"/>
      <w:lvlText w:val=""/>
      <w:lvlJc w:val="left"/>
      <w:pPr>
        <w:ind w:left="2880" w:hanging="360"/>
      </w:pPr>
      <w:rPr>
        <w:rFonts w:ascii="Symbol" w:hAnsi="Symbol" w:hint="default"/>
      </w:rPr>
    </w:lvl>
    <w:lvl w:ilvl="4" w:tplc="00D0ADB6">
      <w:start w:val="1"/>
      <w:numFmt w:val="bullet"/>
      <w:lvlText w:val="o"/>
      <w:lvlJc w:val="left"/>
      <w:pPr>
        <w:ind w:left="3600" w:hanging="360"/>
      </w:pPr>
      <w:rPr>
        <w:rFonts w:ascii="Courier New" w:hAnsi="Courier New" w:hint="default"/>
      </w:rPr>
    </w:lvl>
    <w:lvl w:ilvl="5" w:tplc="9434FA7C">
      <w:start w:val="1"/>
      <w:numFmt w:val="bullet"/>
      <w:lvlText w:val=""/>
      <w:lvlJc w:val="left"/>
      <w:pPr>
        <w:ind w:left="4320" w:hanging="360"/>
      </w:pPr>
      <w:rPr>
        <w:rFonts w:ascii="Wingdings" w:hAnsi="Wingdings" w:hint="default"/>
      </w:rPr>
    </w:lvl>
    <w:lvl w:ilvl="6" w:tplc="213C7DBA">
      <w:start w:val="1"/>
      <w:numFmt w:val="bullet"/>
      <w:lvlText w:val=""/>
      <w:lvlJc w:val="left"/>
      <w:pPr>
        <w:ind w:left="5040" w:hanging="360"/>
      </w:pPr>
      <w:rPr>
        <w:rFonts w:ascii="Symbol" w:hAnsi="Symbol" w:hint="default"/>
      </w:rPr>
    </w:lvl>
    <w:lvl w:ilvl="7" w:tplc="E6BEC9CC">
      <w:start w:val="1"/>
      <w:numFmt w:val="bullet"/>
      <w:lvlText w:val="o"/>
      <w:lvlJc w:val="left"/>
      <w:pPr>
        <w:ind w:left="5760" w:hanging="360"/>
      </w:pPr>
      <w:rPr>
        <w:rFonts w:ascii="Courier New" w:hAnsi="Courier New" w:hint="default"/>
      </w:rPr>
    </w:lvl>
    <w:lvl w:ilvl="8" w:tplc="20D011D6">
      <w:start w:val="1"/>
      <w:numFmt w:val="bullet"/>
      <w:lvlText w:val=""/>
      <w:lvlJc w:val="left"/>
      <w:pPr>
        <w:ind w:left="6480" w:hanging="360"/>
      </w:pPr>
      <w:rPr>
        <w:rFonts w:ascii="Wingdings" w:hAnsi="Wingdings" w:hint="default"/>
      </w:rPr>
    </w:lvl>
  </w:abstractNum>
  <w:abstractNum w:abstractNumId="5" w15:restartNumberingAfterBreak="0">
    <w:nsid w:val="03E22132"/>
    <w:multiLevelType w:val="hybridMultilevel"/>
    <w:tmpl w:val="84C6349C"/>
    <w:lvl w:ilvl="0" w:tplc="D54EBE7E">
      <w:start w:val="1"/>
      <w:numFmt w:val="bullet"/>
      <w:lvlText w:val=""/>
      <w:lvlJc w:val="left"/>
      <w:pPr>
        <w:ind w:left="720" w:hanging="360"/>
      </w:pPr>
      <w:rPr>
        <w:rFonts w:ascii="Symbol" w:hAnsi="Symbol" w:hint="default"/>
      </w:rPr>
    </w:lvl>
    <w:lvl w:ilvl="1" w:tplc="72547B4E">
      <w:start w:val="1"/>
      <w:numFmt w:val="bullet"/>
      <w:lvlText w:val="o"/>
      <w:lvlJc w:val="left"/>
      <w:pPr>
        <w:ind w:left="1440" w:hanging="360"/>
      </w:pPr>
      <w:rPr>
        <w:rFonts w:ascii="Courier New" w:hAnsi="Courier New" w:hint="default"/>
      </w:rPr>
    </w:lvl>
    <w:lvl w:ilvl="2" w:tplc="D37023C6">
      <w:start w:val="1"/>
      <w:numFmt w:val="bullet"/>
      <w:lvlText w:val=""/>
      <w:lvlJc w:val="left"/>
      <w:pPr>
        <w:ind w:left="2160" w:hanging="360"/>
      </w:pPr>
      <w:rPr>
        <w:rFonts w:ascii="Wingdings" w:hAnsi="Wingdings" w:hint="default"/>
      </w:rPr>
    </w:lvl>
    <w:lvl w:ilvl="3" w:tplc="D4DC7E14">
      <w:start w:val="1"/>
      <w:numFmt w:val="bullet"/>
      <w:lvlText w:val=""/>
      <w:lvlJc w:val="left"/>
      <w:pPr>
        <w:ind w:left="2880" w:hanging="360"/>
      </w:pPr>
      <w:rPr>
        <w:rFonts w:ascii="Symbol" w:hAnsi="Symbol" w:hint="default"/>
      </w:rPr>
    </w:lvl>
    <w:lvl w:ilvl="4" w:tplc="6CE2B948">
      <w:start w:val="1"/>
      <w:numFmt w:val="bullet"/>
      <w:lvlText w:val="o"/>
      <w:lvlJc w:val="left"/>
      <w:pPr>
        <w:ind w:left="3600" w:hanging="360"/>
      </w:pPr>
      <w:rPr>
        <w:rFonts w:ascii="Courier New" w:hAnsi="Courier New" w:hint="default"/>
      </w:rPr>
    </w:lvl>
    <w:lvl w:ilvl="5" w:tplc="AB2C35D6">
      <w:start w:val="1"/>
      <w:numFmt w:val="bullet"/>
      <w:lvlText w:val=""/>
      <w:lvlJc w:val="left"/>
      <w:pPr>
        <w:ind w:left="4320" w:hanging="360"/>
      </w:pPr>
      <w:rPr>
        <w:rFonts w:ascii="Wingdings" w:hAnsi="Wingdings" w:hint="default"/>
      </w:rPr>
    </w:lvl>
    <w:lvl w:ilvl="6" w:tplc="9E3E3642">
      <w:start w:val="1"/>
      <w:numFmt w:val="bullet"/>
      <w:lvlText w:val=""/>
      <w:lvlJc w:val="left"/>
      <w:pPr>
        <w:ind w:left="5040" w:hanging="360"/>
      </w:pPr>
      <w:rPr>
        <w:rFonts w:ascii="Symbol" w:hAnsi="Symbol" w:hint="default"/>
      </w:rPr>
    </w:lvl>
    <w:lvl w:ilvl="7" w:tplc="F7005128">
      <w:start w:val="1"/>
      <w:numFmt w:val="bullet"/>
      <w:lvlText w:val="o"/>
      <w:lvlJc w:val="left"/>
      <w:pPr>
        <w:ind w:left="5760" w:hanging="360"/>
      </w:pPr>
      <w:rPr>
        <w:rFonts w:ascii="Courier New" w:hAnsi="Courier New" w:hint="default"/>
      </w:rPr>
    </w:lvl>
    <w:lvl w:ilvl="8" w:tplc="CABAE6FA">
      <w:start w:val="1"/>
      <w:numFmt w:val="bullet"/>
      <w:lvlText w:val=""/>
      <w:lvlJc w:val="left"/>
      <w:pPr>
        <w:ind w:left="6480" w:hanging="360"/>
      </w:pPr>
      <w:rPr>
        <w:rFonts w:ascii="Wingdings" w:hAnsi="Wingdings" w:hint="default"/>
      </w:rPr>
    </w:lvl>
  </w:abstractNum>
  <w:abstractNum w:abstractNumId="6" w15:restartNumberingAfterBreak="0">
    <w:nsid w:val="04572656"/>
    <w:multiLevelType w:val="hybridMultilevel"/>
    <w:tmpl w:val="B3BCB19E"/>
    <w:lvl w:ilvl="0" w:tplc="AF6C3452">
      <w:start w:val="1"/>
      <w:numFmt w:val="bullet"/>
      <w:lvlText w:val=""/>
      <w:lvlJc w:val="left"/>
      <w:pPr>
        <w:ind w:left="720" w:hanging="360"/>
      </w:pPr>
      <w:rPr>
        <w:rFonts w:ascii="Symbol" w:hAnsi="Symbol" w:hint="default"/>
      </w:rPr>
    </w:lvl>
    <w:lvl w:ilvl="1" w:tplc="B01A84DC">
      <w:start w:val="1"/>
      <w:numFmt w:val="bullet"/>
      <w:lvlText w:val=""/>
      <w:lvlJc w:val="left"/>
      <w:pPr>
        <w:ind w:left="1440" w:hanging="360"/>
      </w:pPr>
      <w:rPr>
        <w:rFonts w:ascii="Symbol" w:hAnsi="Symbol" w:hint="default"/>
      </w:rPr>
    </w:lvl>
    <w:lvl w:ilvl="2" w:tplc="5F5CB0C2">
      <w:start w:val="1"/>
      <w:numFmt w:val="bullet"/>
      <w:lvlText w:val=""/>
      <w:lvlJc w:val="left"/>
      <w:pPr>
        <w:ind w:left="2160" w:hanging="360"/>
      </w:pPr>
      <w:rPr>
        <w:rFonts w:ascii="Wingdings" w:hAnsi="Wingdings" w:hint="default"/>
      </w:rPr>
    </w:lvl>
    <w:lvl w:ilvl="3" w:tplc="AE381594">
      <w:start w:val="1"/>
      <w:numFmt w:val="bullet"/>
      <w:lvlText w:val=""/>
      <w:lvlJc w:val="left"/>
      <w:pPr>
        <w:ind w:left="2880" w:hanging="360"/>
      </w:pPr>
      <w:rPr>
        <w:rFonts w:ascii="Symbol" w:hAnsi="Symbol" w:hint="default"/>
      </w:rPr>
    </w:lvl>
    <w:lvl w:ilvl="4" w:tplc="2CC604F8">
      <w:start w:val="1"/>
      <w:numFmt w:val="bullet"/>
      <w:lvlText w:val="o"/>
      <w:lvlJc w:val="left"/>
      <w:pPr>
        <w:ind w:left="3600" w:hanging="360"/>
      </w:pPr>
      <w:rPr>
        <w:rFonts w:ascii="Courier New" w:hAnsi="Courier New" w:hint="default"/>
      </w:rPr>
    </w:lvl>
    <w:lvl w:ilvl="5" w:tplc="02720C2C">
      <w:start w:val="1"/>
      <w:numFmt w:val="bullet"/>
      <w:lvlText w:val=""/>
      <w:lvlJc w:val="left"/>
      <w:pPr>
        <w:ind w:left="4320" w:hanging="360"/>
      </w:pPr>
      <w:rPr>
        <w:rFonts w:ascii="Wingdings" w:hAnsi="Wingdings" w:hint="default"/>
      </w:rPr>
    </w:lvl>
    <w:lvl w:ilvl="6" w:tplc="55E0E56E">
      <w:start w:val="1"/>
      <w:numFmt w:val="bullet"/>
      <w:lvlText w:val=""/>
      <w:lvlJc w:val="left"/>
      <w:pPr>
        <w:ind w:left="5040" w:hanging="360"/>
      </w:pPr>
      <w:rPr>
        <w:rFonts w:ascii="Symbol" w:hAnsi="Symbol" w:hint="default"/>
      </w:rPr>
    </w:lvl>
    <w:lvl w:ilvl="7" w:tplc="3E386D64">
      <w:start w:val="1"/>
      <w:numFmt w:val="bullet"/>
      <w:lvlText w:val="o"/>
      <w:lvlJc w:val="left"/>
      <w:pPr>
        <w:ind w:left="5760" w:hanging="360"/>
      </w:pPr>
      <w:rPr>
        <w:rFonts w:ascii="Courier New" w:hAnsi="Courier New" w:hint="default"/>
      </w:rPr>
    </w:lvl>
    <w:lvl w:ilvl="8" w:tplc="3280B260">
      <w:start w:val="1"/>
      <w:numFmt w:val="bullet"/>
      <w:lvlText w:val=""/>
      <w:lvlJc w:val="left"/>
      <w:pPr>
        <w:ind w:left="6480" w:hanging="360"/>
      </w:pPr>
      <w:rPr>
        <w:rFonts w:ascii="Wingdings" w:hAnsi="Wingdings" w:hint="default"/>
      </w:rPr>
    </w:lvl>
  </w:abstractNum>
  <w:abstractNum w:abstractNumId="7" w15:restartNumberingAfterBreak="0">
    <w:nsid w:val="06576708"/>
    <w:multiLevelType w:val="hybridMultilevel"/>
    <w:tmpl w:val="EAD2FB4A"/>
    <w:lvl w:ilvl="0" w:tplc="E940F1F2">
      <w:start w:val="1"/>
      <w:numFmt w:val="bullet"/>
      <w:lvlText w:val=""/>
      <w:lvlJc w:val="left"/>
      <w:pPr>
        <w:ind w:left="720" w:hanging="360"/>
      </w:pPr>
      <w:rPr>
        <w:rFonts w:ascii="Symbol" w:hAnsi="Symbol" w:hint="default"/>
      </w:rPr>
    </w:lvl>
    <w:lvl w:ilvl="1" w:tplc="77F6A424">
      <w:start w:val="1"/>
      <w:numFmt w:val="bullet"/>
      <w:lvlText w:val=""/>
      <w:lvlJc w:val="left"/>
      <w:pPr>
        <w:ind w:left="1440" w:hanging="360"/>
      </w:pPr>
      <w:rPr>
        <w:rFonts w:ascii="Symbol" w:hAnsi="Symbol" w:hint="default"/>
      </w:rPr>
    </w:lvl>
    <w:lvl w:ilvl="2" w:tplc="A01246AC">
      <w:start w:val="1"/>
      <w:numFmt w:val="bullet"/>
      <w:lvlText w:val=""/>
      <w:lvlJc w:val="left"/>
      <w:pPr>
        <w:ind w:left="2160" w:hanging="360"/>
      </w:pPr>
      <w:rPr>
        <w:rFonts w:ascii="Wingdings" w:hAnsi="Wingdings" w:hint="default"/>
      </w:rPr>
    </w:lvl>
    <w:lvl w:ilvl="3" w:tplc="C76AA67C">
      <w:start w:val="1"/>
      <w:numFmt w:val="bullet"/>
      <w:lvlText w:val=""/>
      <w:lvlJc w:val="left"/>
      <w:pPr>
        <w:ind w:left="2880" w:hanging="360"/>
      </w:pPr>
      <w:rPr>
        <w:rFonts w:ascii="Symbol" w:hAnsi="Symbol" w:hint="default"/>
      </w:rPr>
    </w:lvl>
    <w:lvl w:ilvl="4" w:tplc="75C0A3F4">
      <w:start w:val="1"/>
      <w:numFmt w:val="bullet"/>
      <w:lvlText w:val="o"/>
      <w:lvlJc w:val="left"/>
      <w:pPr>
        <w:ind w:left="3600" w:hanging="360"/>
      </w:pPr>
      <w:rPr>
        <w:rFonts w:ascii="Courier New" w:hAnsi="Courier New" w:hint="default"/>
      </w:rPr>
    </w:lvl>
    <w:lvl w:ilvl="5" w:tplc="7B38B76C">
      <w:start w:val="1"/>
      <w:numFmt w:val="bullet"/>
      <w:lvlText w:val=""/>
      <w:lvlJc w:val="left"/>
      <w:pPr>
        <w:ind w:left="4320" w:hanging="360"/>
      </w:pPr>
      <w:rPr>
        <w:rFonts w:ascii="Wingdings" w:hAnsi="Wingdings" w:hint="default"/>
      </w:rPr>
    </w:lvl>
    <w:lvl w:ilvl="6" w:tplc="1DF22100">
      <w:start w:val="1"/>
      <w:numFmt w:val="bullet"/>
      <w:lvlText w:val=""/>
      <w:lvlJc w:val="left"/>
      <w:pPr>
        <w:ind w:left="5040" w:hanging="360"/>
      </w:pPr>
      <w:rPr>
        <w:rFonts w:ascii="Symbol" w:hAnsi="Symbol" w:hint="default"/>
      </w:rPr>
    </w:lvl>
    <w:lvl w:ilvl="7" w:tplc="4F0CD164">
      <w:start w:val="1"/>
      <w:numFmt w:val="bullet"/>
      <w:lvlText w:val="o"/>
      <w:lvlJc w:val="left"/>
      <w:pPr>
        <w:ind w:left="5760" w:hanging="360"/>
      </w:pPr>
      <w:rPr>
        <w:rFonts w:ascii="Courier New" w:hAnsi="Courier New" w:hint="default"/>
      </w:rPr>
    </w:lvl>
    <w:lvl w:ilvl="8" w:tplc="9086F1E2">
      <w:start w:val="1"/>
      <w:numFmt w:val="bullet"/>
      <w:lvlText w:val=""/>
      <w:lvlJc w:val="left"/>
      <w:pPr>
        <w:ind w:left="6480" w:hanging="360"/>
      </w:pPr>
      <w:rPr>
        <w:rFonts w:ascii="Wingdings" w:hAnsi="Wingdings" w:hint="default"/>
      </w:rPr>
    </w:lvl>
  </w:abstractNum>
  <w:abstractNum w:abstractNumId="8" w15:restartNumberingAfterBreak="0">
    <w:nsid w:val="07131486"/>
    <w:multiLevelType w:val="hybridMultilevel"/>
    <w:tmpl w:val="F6FA965C"/>
    <w:lvl w:ilvl="0" w:tplc="B8EE0264">
      <w:start w:val="1"/>
      <w:numFmt w:val="bullet"/>
      <w:lvlText w:val="o"/>
      <w:lvlJc w:val="left"/>
      <w:pPr>
        <w:ind w:left="720" w:hanging="360"/>
      </w:pPr>
      <w:rPr>
        <w:rFonts w:ascii="Courier New" w:hAnsi="Courier New" w:hint="default"/>
      </w:rPr>
    </w:lvl>
    <w:lvl w:ilvl="1" w:tplc="FE58400E">
      <w:start w:val="1"/>
      <w:numFmt w:val="bullet"/>
      <w:lvlText w:val="o"/>
      <w:lvlJc w:val="left"/>
      <w:pPr>
        <w:ind w:left="1440" w:hanging="360"/>
      </w:pPr>
      <w:rPr>
        <w:rFonts w:ascii="Courier New" w:hAnsi="Courier New" w:hint="default"/>
      </w:rPr>
    </w:lvl>
    <w:lvl w:ilvl="2" w:tplc="E1C6F516">
      <w:start w:val="1"/>
      <w:numFmt w:val="bullet"/>
      <w:lvlText w:val=""/>
      <w:lvlJc w:val="left"/>
      <w:pPr>
        <w:ind w:left="2160" w:hanging="360"/>
      </w:pPr>
      <w:rPr>
        <w:rFonts w:ascii="Wingdings" w:hAnsi="Wingdings" w:hint="default"/>
      </w:rPr>
    </w:lvl>
    <w:lvl w:ilvl="3" w:tplc="DDA6C7F4">
      <w:start w:val="1"/>
      <w:numFmt w:val="bullet"/>
      <w:lvlText w:val=""/>
      <w:lvlJc w:val="left"/>
      <w:pPr>
        <w:ind w:left="2880" w:hanging="360"/>
      </w:pPr>
      <w:rPr>
        <w:rFonts w:ascii="Symbol" w:hAnsi="Symbol" w:hint="default"/>
      </w:rPr>
    </w:lvl>
    <w:lvl w:ilvl="4" w:tplc="97F4075C">
      <w:start w:val="1"/>
      <w:numFmt w:val="bullet"/>
      <w:lvlText w:val="o"/>
      <w:lvlJc w:val="left"/>
      <w:pPr>
        <w:ind w:left="3600" w:hanging="360"/>
      </w:pPr>
      <w:rPr>
        <w:rFonts w:ascii="Courier New" w:hAnsi="Courier New" w:hint="default"/>
      </w:rPr>
    </w:lvl>
    <w:lvl w:ilvl="5" w:tplc="D3A85C56">
      <w:start w:val="1"/>
      <w:numFmt w:val="bullet"/>
      <w:lvlText w:val=""/>
      <w:lvlJc w:val="left"/>
      <w:pPr>
        <w:ind w:left="4320" w:hanging="360"/>
      </w:pPr>
      <w:rPr>
        <w:rFonts w:ascii="Wingdings" w:hAnsi="Wingdings" w:hint="default"/>
      </w:rPr>
    </w:lvl>
    <w:lvl w:ilvl="6" w:tplc="CFDEF1EA">
      <w:start w:val="1"/>
      <w:numFmt w:val="bullet"/>
      <w:lvlText w:val=""/>
      <w:lvlJc w:val="left"/>
      <w:pPr>
        <w:ind w:left="5040" w:hanging="360"/>
      </w:pPr>
      <w:rPr>
        <w:rFonts w:ascii="Symbol" w:hAnsi="Symbol" w:hint="default"/>
      </w:rPr>
    </w:lvl>
    <w:lvl w:ilvl="7" w:tplc="5EF8C3F2">
      <w:start w:val="1"/>
      <w:numFmt w:val="bullet"/>
      <w:lvlText w:val="o"/>
      <w:lvlJc w:val="left"/>
      <w:pPr>
        <w:ind w:left="5760" w:hanging="360"/>
      </w:pPr>
      <w:rPr>
        <w:rFonts w:ascii="Courier New" w:hAnsi="Courier New" w:hint="default"/>
      </w:rPr>
    </w:lvl>
    <w:lvl w:ilvl="8" w:tplc="A7F2A2D8">
      <w:start w:val="1"/>
      <w:numFmt w:val="bullet"/>
      <w:lvlText w:val=""/>
      <w:lvlJc w:val="left"/>
      <w:pPr>
        <w:ind w:left="6480" w:hanging="360"/>
      </w:pPr>
      <w:rPr>
        <w:rFonts w:ascii="Wingdings" w:hAnsi="Wingdings" w:hint="default"/>
      </w:rPr>
    </w:lvl>
  </w:abstractNum>
  <w:abstractNum w:abstractNumId="9" w15:restartNumberingAfterBreak="0">
    <w:nsid w:val="09274B27"/>
    <w:multiLevelType w:val="hybridMultilevel"/>
    <w:tmpl w:val="0DBE8CDA"/>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cs="Wingdings" w:hint="default"/>
      </w:rPr>
    </w:lvl>
    <w:lvl w:ilvl="3" w:tplc="280A0001" w:tentative="1">
      <w:start w:val="1"/>
      <w:numFmt w:val="bullet"/>
      <w:lvlText w:val=""/>
      <w:lvlJc w:val="left"/>
      <w:pPr>
        <w:ind w:left="2880" w:hanging="360"/>
      </w:pPr>
      <w:rPr>
        <w:rFonts w:ascii="Symbol" w:hAnsi="Symbol" w:cs="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cs="Wingdings" w:hint="default"/>
      </w:rPr>
    </w:lvl>
    <w:lvl w:ilvl="6" w:tplc="280A0001" w:tentative="1">
      <w:start w:val="1"/>
      <w:numFmt w:val="bullet"/>
      <w:lvlText w:val=""/>
      <w:lvlJc w:val="left"/>
      <w:pPr>
        <w:ind w:left="5040" w:hanging="360"/>
      </w:pPr>
      <w:rPr>
        <w:rFonts w:ascii="Symbol" w:hAnsi="Symbol" w:cs="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09566C3A"/>
    <w:multiLevelType w:val="hybridMultilevel"/>
    <w:tmpl w:val="8124BAC8"/>
    <w:lvl w:ilvl="0" w:tplc="04688B22">
      <w:start w:val="1"/>
      <w:numFmt w:val="bullet"/>
      <w:lvlText w:val=""/>
      <w:lvlJc w:val="left"/>
      <w:pPr>
        <w:ind w:left="720" w:hanging="360"/>
      </w:pPr>
      <w:rPr>
        <w:rFonts w:ascii="Symbol" w:hAnsi="Symbol" w:hint="default"/>
      </w:rPr>
    </w:lvl>
    <w:lvl w:ilvl="1" w:tplc="25CC665E">
      <w:start w:val="1"/>
      <w:numFmt w:val="bullet"/>
      <w:lvlText w:val="o"/>
      <w:lvlJc w:val="left"/>
      <w:pPr>
        <w:ind w:left="1440" w:hanging="360"/>
      </w:pPr>
      <w:rPr>
        <w:rFonts w:ascii="Courier New" w:hAnsi="Courier New" w:hint="default"/>
      </w:rPr>
    </w:lvl>
    <w:lvl w:ilvl="2" w:tplc="81225A44">
      <w:start w:val="1"/>
      <w:numFmt w:val="bullet"/>
      <w:lvlText w:val=""/>
      <w:lvlJc w:val="left"/>
      <w:pPr>
        <w:ind w:left="2160" w:hanging="360"/>
      </w:pPr>
      <w:rPr>
        <w:rFonts w:ascii="Wingdings" w:hAnsi="Wingdings" w:hint="default"/>
      </w:rPr>
    </w:lvl>
    <w:lvl w:ilvl="3" w:tplc="418CED34">
      <w:start w:val="1"/>
      <w:numFmt w:val="bullet"/>
      <w:lvlText w:val=""/>
      <w:lvlJc w:val="left"/>
      <w:pPr>
        <w:ind w:left="2880" w:hanging="360"/>
      </w:pPr>
      <w:rPr>
        <w:rFonts w:ascii="Symbol" w:hAnsi="Symbol" w:hint="default"/>
      </w:rPr>
    </w:lvl>
    <w:lvl w:ilvl="4" w:tplc="A77CB37C">
      <w:start w:val="1"/>
      <w:numFmt w:val="bullet"/>
      <w:lvlText w:val="o"/>
      <w:lvlJc w:val="left"/>
      <w:pPr>
        <w:ind w:left="3600" w:hanging="360"/>
      </w:pPr>
      <w:rPr>
        <w:rFonts w:ascii="Courier New" w:hAnsi="Courier New" w:hint="default"/>
      </w:rPr>
    </w:lvl>
    <w:lvl w:ilvl="5" w:tplc="43DA5FDE">
      <w:start w:val="1"/>
      <w:numFmt w:val="bullet"/>
      <w:lvlText w:val=""/>
      <w:lvlJc w:val="left"/>
      <w:pPr>
        <w:ind w:left="4320" w:hanging="360"/>
      </w:pPr>
      <w:rPr>
        <w:rFonts w:ascii="Wingdings" w:hAnsi="Wingdings" w:hint="default"/>
      </w:rPr>
    </w:lvl>
    <w:lvl w:ilvl="6" w:tplc="212E49A4">
      <w:start w:val="1"/>
      <w:numFmt w:val="bullet"/>
      <w:lvlText w:val=""/>
      <w:lvlJc w:val="left"/>
      <w:pPr>
        <w:ind w:left="5040" w:hanging="360"/>
      </w:pPr>
      <w:rPr>
        <w:rFonts w:ascii="Symbol" w:hAnsi="Symbol" w:hint="default"/>
      </w:rPr>
    </w:lvl>
    <w:lvl w:ilvl="7" w:tplc="868AC88E">
      <w:start w:val="1"/>
      <w:numFmt w:val="bullet"/>
      <w:lvlText w:val="o"/>
      <w:lvlJc w:val="left"/>
      <w:pPr>
        <w:ind w:left="5760" w:hanging="360"/>
      </w:pPr>
      <w:rPr>
        <w:rFonts w:ascii="Courier New" w:hAnsi="Courier New" w:hint="default"/>
      </w:rPr>
    </w:lvl>
    <w:lvl w:ilvl="8" w:tplc="6AAE0232">
      <w:start w:val="1"/>
      <w:numFmt w:val="bullet"/>
      <w:lvlText w:val=""/>
      <w:lvlJc w:val="left"/>
      <w:pPr>
        <w:ind w:left="6480" w:hanging="360"/>
      </w:pPr>
      <w:rPr>
        <w:rFonts w:ascii="Wingdings" w:hAnsi="Wingdings" w:hint="default"/>
      </w:rPr>
    </w:lvl>
  </w:abstractNum>
  <w:abstractNum w:abstractNumId="11" w15:restartNumberingAfterBreak="0">
    <w:nsid w:val="09FE7CB6"/>
    <w:multiLevelType w:val="hybridMultilevel"/>
    <w:tmpl w:val="5B982EC4"/>
    <w:lvl w:ilvl="0" w:tplc="5E28961C">
      <w:start w:val="1"/>
      <w:numFmt w:val="bullet"/>
      <w:lvlText w:val=""/>
      <w:lvlJc w:val="left"/>
      <w:pPr>
        <w:ind w:left="720" w:hanging="360"/>
      </w:pPr>
      <w:rPr>
        <w:rFonts w:ascii="Symbol" w:hAnsi="Symbol" w:hint="default"/>
      </w:rPr>
    </w:lvl>
    <w:lvl w:ilvl="1" w:tplc="5EF444A2">
      <w:start w:val="1"/>
      <w:numFmt w:val="bullet"/>
      <w:lvlText w:val="o"/>
      <w:lvlJc w:val="left"/>
      <w:pPr>
        <w:ind w:left="1440" w:hanging="360"/>
      </w:pPr>
      <w:rPr>
        <w:rFonts w:ascii="Courier New" w:hAnsi="Courier New" w:hint="default"/>
      </w:rPr>
    </w:lvl>
    <w:lvl w:ilvl="2" w:tplc="82580674">
      <w:start w:val="1"/>
      <w:numFmt w:val="bullet"/>
      <w:lvlText w:val=""/>
      <w:lvlJc w:val="left"/>
      <w:pPr>
        <w:ind w:left="2160" w:hanging="360"/>
      </w:pPr>
      <w:rPr>
        <w:rFonts w:ascii="Wingdings" w:hAnsi="Wingdings" w:hint="default"/>
      </w:rPr>
    </w:lvl>
    <w:lvl w:ilvl="3" w:tplc="EDC8ABD8">
      <w:start w:val="1"/>
      <w:numFmt w:val="bullet"/>
      <w:lvlText w:val=""/>
      <w:lvlJc w:val="left"/>
      <w:pPr>
        <w:ind w:left="2880" w:hanging="360"/>
      </w:pPr>
      <w:rPr>
        <w:rFonts w:ascii="Symbol" w:hAnsi="Symbol" w:hint="default"/>
      </w:rPr>
    </w:lvl>
    <w:lvl w:ilvl="4" w:tplc="24A671FA">
      <w:start w:val="1"/>
      <w:numFmt w:val="bullet"/>
      <w:lvlText w:val="o"/>
      <w:lvlJc w:val="left"/>
      <w:pPr>
        <w:ind w:left="3600" w:hanging="360"/>
      </w:pPr>
      <w:rPr>
        <w:rFonts w:ascii="Courier New" w:hAnsi="Courier New" w:hint="default"/>
      </w:rPr>
    </w:lvl>
    <w:lvl w:ilvl="5" w:tplc="EF5C1AD6">
      <w:start w:val="1"/>
      <w:numFmt w:val="bullet"/>
      <w:lvlText w:val=""/>
      <w:lvlJc w:val="left"/>
      <w:pPr>
        <w:ind w:left="4320" w:hanging="360"/>
      </w:pPr>
      <w:rPr>
        <w:rFonts w:ascii="Wingdings" w:hAnsi="Wingdings" w:hint="default"/>
      </w:rPr>
    </w:lvl>
    <w:lvl w:ilvl="6" w:tplc="EDDCCDB4">
      <w:start w:val="1"/>
      <w:numFmt w:val="bullet"/>
      <w:lvlText w:val=""/>
      <w:lvlJc w:val="left"/>
      <w:pPr>
        <w:ind w:left="5040" w:hanging="360"/>
      </w:pPr>
      <w:rPr>
        <w:rFonts w:ascii="Symbol" w:hAnsi="Symbol" w:hint="default"/>
      </w:rPr>
    </w:lvl>
    <w:lvl w:ilvl="7" w:tplc="EE04A4C4">
      <w:start w:val="1"/>
      <w:numFmt w:val="bullet"/>
      <w:lvlText w:val="o"/>
      <w:lvlJc w:val="left"/>
      <w:pPr>
        <w:ind w:left="5760" w:hanging="360"/>
      </w:pPr>
      <w:rPr>
        <w:rFonts w:ascii="Courier New" w:hAnsi="Courier New" w:hint="default"/>
      </w:rPr>
    </w:lvl>
    <w:lvl w:ilvl="8" w:tplc="9000BD96">
      <w:start w:val="1"/>
      <w:numFmt w:val="bullet"/>
      <w:lvlText w:val=""/>
      <w:lvlJc w:val="left"/>
      <w:pPr>
        <w:ind w:left="6480" w:hanging="360"/>
      </w:pPr>
      <w:rPr>
        <w:rFonts w:ascii="Wingdings" w:hAnsi="Wingdings" w:hint="default"/>
      </w:rPr>
    </w:lvl>
  </w:abstractNum>
  <w:abstractNum w:abstractNumId="12" w15:restartNumberingAfterBreak="0">
    <w:nsid w:val="0BDE75A6"/>
    <w:multiLevelType w:val="hybridMultilevel"/>
    <w:tmpl w:val="59D832DA"/>
    <w:lvl w:ilvl="0" w:tplc="5B0C367E">
      <w:start w:val="1"/>
      <w:numFmt w:val="bullet"/>
      <w:lvlText w:val=""/>
      <w:lvlJc w:val="left"/>
      <w:pPr>
        <w:ind w:left="720" w:hanging="360"/>
      </w:pPr>
      <w:rPr>
        <w:rFonts w:ascii="Symbol" w:hAnsi="Symbol" w:hint="default"/>
      </w:rPr>
    </w:lvl>
    <w:lvl w:ilvl="1" w:tplc="FE56AD34">
      <w:start w:val="1"/>
      <w:numFmt w:val="bullet"/>
      <w:lvlText w:val=""/>
      <w:lvlJc w:val="left"/>
      <w:pPr>
        <w:ind w:left="1440" w:hanging="360"/>
      </w:pPr>
      <w:rPr>
        <w:rFonts w:ascii="Symbol" w:hAnsi="Symbol" w:hint="default"/>
      </w:rPr>
    </w:lvl>
    <w:lvl w:ilvl="2" w:tplc="30AA3E16">
      <w:start w:val="1"/>
      <w:numFmt w:val="bullet"/>
      <w:lvlText w:val=""/>
      <w:lvlJc w:val="left"/>
      <w:pPr>
        <w:ind w:left="2160" w:hanging="360"/>
      </w:pPr>
      <w:rPr>
        <w:rFonts w:ascii="Wingdings" w:hAnsi="Wingdings" w:hint="default"/>
      </w:rPr>
    </w:lvl>
    <w:lvl w:ilvl="3" w:tplc="6748A28A">
      <w:start w:val="1"/>
      <w:numFmt w:val="bullet"/>
      <w:lvlText w:val=""/>
      <w:lvlJc w:val="left"/>
      <w:pPr>
        <w:ind w:left="2880" w:hanging="360"/>
      </w:pPr>
      <w:rPr>
        <w:rFonts w:ascii="Symbol" w:hAnsi="Symbol" w:hint="default"/>
      </w:rPr>
    </w:lvl>
    <w:lvl w:ilvl="4" w:tplc="1208164A">
      <w:start w:val="1"/>
      <w:numFmt w:val="bullet"/>
      <w:lvlText w:val="o"/>
      <w:lvlJc w:val="left"/>
      <w:pPr>
        <w:ind w:left="3600" w:hanging="360"/>
      </w:pPr>
      <w:rPr>
        <w:rFonts w:ascii="Courier New" w:hAnsi="Courier New" w:hint="default"/>
      </w:rPr>
    </w:lvl>
    <w:lvl w:ilvl="5" w:tplc="87D8014C">
      <w:start w:val="1"/>
      <w:numFmt w:val="bullet"/>
      <w:lvlText w:val=""/>
      <w:lvlJc w:val="left"/>
      <w:pPr>
        <w:ind w:left="4320" w:hanging="360"/>
      </w:pPr>
      <w:rPr>
        <w:rFonts w:ascii="Wingdings" w:hAnsi="Wingdings" w:hint="default"/>
      </w:rPr>
    </w:lvl>
    <w:lvl w:ilvl="6" w:tplc="296A1A22">
      <w:start w:val="1"/>
      <w:numFmt w:val="bullet"/>
      <w:lvlText w:val=""/>
      <w:lvlJc w:val="left"/>
      <w:pPr>
        <w:ind w:left="5040" w:hanging="360"/>
      </w:pPr>
      <w:rPr>
        <w:rFonts w:ascii="Symbol" w:hAnsi="Symbol" w:hint="default"/>
      </w:rPr>
    </w:lvl>
    <w:lvl w:ilvl="7" w:tplc="FADEDB6A">
      <w:start w:val="1"/>
      <w:numFmt w:val="bullet"/>
      <w:lvlText w:val="o"/>
      <w:lvlJc w:val="left"/>
      <w:pPr>
        <w:ind w:left="5760" w:hanging="360"/>
      </w:pPr>
      <w:rPr>
        <w:rFonts w:ascii="Courier New" w:hAnsi="Courier New" w:hint="default"/>
      </w:rPr>
    </w:lvl>
    <w:lvl w:ilvl="8" w:tplc="29F4BC74">
      <w:start w:val="1"/>
      <w:numFmt w:val="bullet"/>
      <w:lvlText w:val=""/>
      <w:lvlJc w:val="left"/>
      <w:pPr>
        <w:ind w:left="6480" w:hanging="360"/>
      </w:pPr>
      <w:rPr>
        <w:rFonts w:ascii="Wingdings" w:hAnsi="Wingdings" w:hint="default"/>
      </w:rPr>
    </w:lvl>
  </w:abstractNum>
  <w:abstractNum w:abstractNumId="13" w15:restartNumberingAfterBreak="0">
    <w:nsid w:val="0BFE4549"/>
    <w:multiLevelType w:val="hybridMultilevel"/>
    <w:tmpl w:val="AA2E465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0CC46E51"/>
    <w:multiLevelType w:val="hybridMultilevel"/>
    <w:tmpl w:val="ADC4B5EE"/>
    <w:lvl w:ilvl="0" w:tplc="F2E84C8E">
      <w:start w:val="1"/>
      <w:numFmt w:val="bullet"/>
      <w:lvlText w:val=""/>
      <w:lvlJc w:val="left"/>
      <w:pPr>
        <w:ind w:left="720" w:hanging="360"/>
      </w:pPr>
      <w:rPr>
        <w:rFonts w:ascii="Symbol" w:hAnsi="Symbol" w:hint="default"/>
      </w:rPr>
    </w:lvl>
    <w:lvl w:ilvl="1" w:tplc="33189890">
      <w:start w:val="1"/>
      <w:numFmt w:val="bullet"/>
      <w:lvlText w:val="o"/>
      <w:lvlJc w:val="left"/>
      <w:pPr>
        <w:ind w:left="1440" w:hanging="360"/>
      </w:pPr>
      <w:rPr>
        <w:rFonts w:ascii="Courier New" w:hAnsi="Courier New" w:hint="default"/>
      </w:rPr>
    </w:lvl>
    <w:lvl w:ilvl="2" w:tplc="49584838">
      <w:start w:val="1"/>
      <w:numFmt w:val="bullet"/>
      <w:lvlText w:val=""/>
      <w:lvlJc w:val="left"/>
      <w:pPr>
        <w:ind w:left="2160" w:hanging="360"/>
      </w:pPr>
      <w:rPr>
        <w:rFonts w:ascii="Wingdings" w:hAnsi="Wingdings" w:hint="default"/>
      </w:rPr>
    </w:lvl>
    <w:lvl w:ilvl="3" w:tplc="F89886AA">
      <w:start w:val="1"/>
      <w:numFmt w:val="bullet"/>
      <w:lvlText w:val=""/>
      <w:lvlJc w:val="left"/>
      <w:pPr>
        <w:ind w:left="2880" w:hanging="360"/>
      </w:pPr>
      <w:rPr>
        <w:rFonts w:ascii="Symbol" w:hAnsi="Symbol" w:hint="default"/>
      </w:rPr>
    </w:lvl>
    <w:lvl w:ilvl="4" w:tplc="CC4AC9EA">
      <w:start w:val="1"/>
      <w:numFmt w:val="bullet"/>
      <w:lvlText w:val="o"/>
      <w:lvlJc w:val="left"/>
      <w:pPr>
        <w:ind w:left="3600" w:hanging="360"/>
      </w:pPr>
      <w:rPr>
        <w:rFonts w:ascii="Courier New" w:hAnsi="Courier New" w:hint="default"/>
      </w:rPr>
    </w:lvl>
    <w:lvl w:ilvl="5" w:tplc="BE4CFF3C">
      <w:start w:val="1"/>
      <w:numFmt w:val="bullet"/>
      <w:lvlText w:val=""/>
      <w:lvlJc w:val="left"/>
      <w:pPr>
        <w:ind w:left="4320" w:hanging="360"/>
      </w:pPr>
      <w:rPr>
        <w:rFonts w:ascii="Wingdings" w:hAnsi="Wingdings" w:hint="default"/>
      </w:rPr>
    </w:lvl>
    <w:lvl w:ilvl="6" w:tplc="28B6231C">
      <w:start w:val="1"/>
      <w:numFmt w:val="bullet"/>
      <w:lvlText w:val=""/>
      <w:lvlJc w:val="left"/>
      <w:pPr>
        <w:ind w:left="5040" w:hanging="360"/>
      </w:pPr>
      <w:rPr>
        <w:rFonts w:ascii="Symbol" w:hAnsi="Symbol" w:hint="default"/>
      </w:rPr>
    </w:lvl>
    <w:lvl w:ilvl="7" w:tplc="5C489E80">
      <w:start w:val="1"/>
      <w:numFmt w:val="bullet"/>
      <w:lvlText w:val="o"/>
      <w:lvlJc w:val="left"/>
      <w:pPr>
        <w:ind w:left="5760" w:hanging="360"/>
      </w:pPr>
      <w:rPr>
        <w:rFonts w:ascii="Courier New" w:hAnsi="Courier New" w:hint="default"/>
      </w:rPr>
    </w:lvl>
    <w:lvl w:ilvl="8" w:tplc="08C23762">
      <w:start w:val="1"/>
      <w:numFmt w:val="bullet"/>
      <w:lvlText w:val=""/>
      <w:lvlJc w:val="left"/>
      <w:pPr>
        <w:ind w:left="6480" w:hanging="360"/>
      </w:pPr>
      <w:rPr>
        <w:rFonts w:ascii="Wingdings" w:hAnsi="Wingdings" w:hint="default"/>
      </w:rPr>
    </w:lvl>
  </w:abstractNum>
  <w:abstractNum w:abstractNumId="15" w15:restartNumberingAfterBreak="0">
    <w:nsid w:val="0D5057EE"/>
    <w:multiLevelType w:val="hybridMultilevel"/>
    <w:tmpl w:val="0C30C826"/>
    <w:lvl w:ilvl="0" w:tplc="F62CB06C">
      <w:start w:val="1"/>
      <w:numFmt w:val="bullet"/>
      <w:lvlText w:val=""/>
      <w:lvlJc w:val="left"/>
      <w:pPr>
        <w:ind w:left="720" w:hanging="360"/>
      </w:pPr>
      <w:rPr>
        <w:rFonts w:ascii="Symbol" w:hAnsi="Symbol" w:hint="default"/>
      </w:rPr>
    </w:lvl>
    <w:lvl w:ilvl="1" w:tplc="8D80FACE">
      <w:start w:val="1"/>
      <w:numFmt w:val="bullet"/>
      <w:lvlText w:val=""/>
      <w:lvlJc w:val="left"/>
      <w:pPr>
        <w:ind w:left="1440" w:hanging="360"/>
      </w:pPr>
      <w:rPr>
        <w:rFonts w:ascii="Symbol" w:hAnsi="Symbol" w:hint="default"/>
      </w:rPr>
    </w:lvl>
    <w:lvl w:ilvl="2" w:tplc="4D6A4FA0">
      <w:start w:val="1"/>
      <w:numFmt w:val="bullet"/>
      <w:lvlText w:val=""/>
      <w:lvlJc w:val="left"/>
      <w:pPr>
        <w:ind w:left="2160" w:hanging="360"/>
      </w:pPr>
      <w:rPr>
        <w:rFonts w:ascii="Wingdings" w:hAnsi="Wingdings" w:hint="default"/>
      </w:rPr>
    </w:lvl>
    <w:lvl w:ilvl="3" w:tplc="36A603D6">
      <w:start w:val="1"/>
      <w:numFmt w:val="bullet"/>
      <w:lvlText w:val=""/>
      <w:lvlJc w:val="left"/>
      <w:pPr>
        <w:ind w:left="2880" w:hanging="360"/>
      </w:pPr>
      <w:rPr>
        <w:rFonts w:ascii="Symbol" w:hAnsi="Symbol" w:hint="default"/>
      </w:rPr>
    </w:lvl>
    <w:lvl w:ilvl="4" w:tplc="86F635C4">
      <w:start w:val="1"/>
      <w:numFmt w:val="bullet"/>
      <w:lvlText w:val="o"/>
      <w:lvlJc w:val="left"/>
      <w:pPr>
        <w:ind w:left="3600" w:hanging="360"/>
      </w:pPr>
      <w:rPr>
        <w:rFonts w:ascii="Courier New" w:hAnsi="Courier New" w:hint="default"/>
      </w:rPr>
    </w:lvl>
    <w:lvl w:ilvl="5" w:tplc="0714CEE2">
      <w:start w:val="1"/>
      <w:numFmt w:val="bullet"/>
      <w:lvlText w:val=""/>
      <w:lvlJc w:val="left"/>
      <w:pPr>
        <w:ind w:left="4320" w:hanging="360"/>
      </w:pPr>
      <w:rPr>
        <w:rFonts w:ascii="Wingdings" w:hAnsi="Wingdings" w:hint="default"/>
      </w:rPr>
    </w:lvl>
    <w:lvl w:ilvl="6" w:tplc="2F0E9EC4">
      <w:start w:val="1"/>
      <w:numFmt w:val="bullet"/>
      <w:lvlText w:val=""/>
      <w:lvlJc w:val="left"/>
      <w:pPr>
        <w:ind w:left="5040" w:hanging="360"/>
      </w:pPr>
      <w:rPr>
        <w:rFonts w:ascii="Symbol" w:hAnsi="Symbol" w:hint="default"/>
      </w:rPr>
    </w:lvl>
    <w:lvl w:ilvl="7" w:tplc="38F09736">
      <w:start w:val="1"/>
      <w:numFmt w:val="bullet"/>
      <w:lvlText w:val="o"/>
      <w:lvlJc w:val="left"/>
      <w:pPr>
        <w:ind w:left="5760" w:hanging="360"/>
      </w:pPr>
      <w:rPr>
        <w:rFonts w:ascii="Courier New" w:hAnsi="Courier New" w:hint="default"/>
      </w:rPr>
    </w:lvl>
    <w:lvl w:ilvl="8" w:tplc="8EF25D1C">
      <w:start w:val="1"/>
      <w:numFmt w:val="bullet"/>
      <w:lvlText w:val=""/>
      <w:lvlJc w:val="left"/>
      <w:pPr>
        <w:ind w:left="6480" w:hanging="360"/>
      </w:pPr>
      <w:rPr>
        <w:rFonts w:ascii="Wingdings" w:hAnsi="Wingdings" w:hint="default"/>
      </w:rPr>
    </w:lvl>
  </w:abstractNum>
  <w:abstractNum w:abstractNumId="16" w15:restartNumberingAfterBreak="0">
    <w:nsid w:val="0E23120E"/>
    <w:multiLevelType w:val="hybridMultilevel"/>
    <w:tmpl w:val="B31A6CC4"/>
    <w:lvl w:ilvl="0" w:tplc="28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0E725058"/>
    <w:multiLevelType w:val="hybridMultilevel"/>
    <w:tmpl w:val="0124156E"/>
    <w:lvl w:ilvl="0" w:tplc="59BA97A8">
      <w:start w:val="1"/>
      <w:numFmt w:val="bullet"/>
      <w:lvlText w:val=""/>
      <w:lvlJc w:val="left"/>
      <w:pPr>
        <w:ind w:left="720" w:hanging="360"/>
      </w:pPr>
      <w:rPr>
        <w:rFonts w:ascii="Symbol" w:hAnsi="Symbol" w:hint="default"/>
      </w:rPr>
    </w:lvl>
    <w:lvl w:ilvl="1" w:tplc="9DC65D8C">
      <w:start w:val="1"/>
      <w:numFmt w:val="bullet"/>
      <w:lvlText w:val="o"/>
      <w:lvlJc w:val="left"/>
      <w:pPr>
        <w:ind w:left="1440" w:hanging="360"/>
      </w:pPr>
      <w:rPr>
        <w:rFonts w:ascii="Courier New" w:hAnsi="Courier New" w:hint="default"/>
      </w:rPr>
    </w:lvl>
    <w:lvl w:ilvl="2" w:tplc="4D88EDFA">
      <w:start w:val="1"/>
      <w:numFmt w:val="bullet"/>
      <w:lvlText w:val=""/>
      <w:lvlJc w:val="left"/>
      <w:pPr>
        <w:ind w:left="2160" w:hanging="360"/>
      </w:pPr>
      <w:rPr>
        <w:rFonts w:ascii="Wingdings" w:hAnsi="Wingdings" w:hint="default"/>
      </w:rPr>
    </w:lvl>
    <w:lvl w:ilvl="3" w:tplc="4F1C48D2">
      <w:start w:val="1"/>
      <w:numFmt w:val="bullet"/>
      <w:lvlText w:val=""/>
      <w:lvlJc w:val="left"/>
      <w:pPr>
        <w:ind w:left="2880" w:hanging="360"/>
      </w:pPr>
      <w:rPr>
        <w:rFonts w:ascii="Symbol" w:hAnsi="Symbol" w:hint="default"/>
      </w:rPr>
    </w:lvl>
    <w:lvl w:ilvl="4" w:tplc="2B9A1A66">
      <w:start w:val="1"/>
      <w:numFmt w:val="bullet"/>
      <w:lvlText w:val="o"/>
      <w:lvlJc w:val="left"/>
      <w:pPr>
        <w:ind w:left="3600" w:hanging="360"/>
      </w:pPr>
      <w:rPr>
        <w:rFonts w:ascii="Courier New" w:hAnsi="Courier New" w:hint="default"/>
      </w:rPr>
    </w:lvl>
    <w:lvl w:ilvl="5" w:tplc="0040ECDE">
      <w:start w:val="1"/>
      <w:numFmt w:val="bullet"/>
      <w:lvlText w:val=""/>
      <w:lvlJc w:val="left"/>
      <w:pPr>
        <w:ind w:left="4320" w:hanging="360"/>
      </w:pPr>
      <w:rPr>
        <w:rFonts w:ascii="Wingdings" w:hAnsi="Wingdings" w:hint="default"/>
      </w:rPr>
    </w:lvl>
    <w:lvl w:ilvl="6" w:tplc="8F6CA170">
      <w:start w:val="1"/>
      <w:numFmt w:val="bullet"/>
      <w:lvlText w:val=""/>
      <w:lvlJc w:val="left"/>
      <w:pPr>
        <w:ind w:left="5040" w:hanging="360"/>
      </w:pPr>
      <w:rPr>
        <w:rFonts w:ascii="Symbol" w:hAnsi="Symbol" w:hint="default"/>
      </w:rPr>
    </w:lvl>
    <w:lvl w:ilvl="7" w:tplc="F6BC3052">
      <w:start w:val="1"/>
      <w:numFmt w:val="bullet"/>
      <w:lvlText w:val="o"/>
      <w:lvlJc w:val="left"/>
      <w:pPr>
        <w:ind w:left="5760" w:hanging="360"/>
      </w:pPr>
      <w:rPr>
        <w:rFonts w:ascii="Courier New" w:hAnsi="Courier New" w:hint="default"/>
      </w:rPr>
    </w:lvl>
    <w:lvl w:ilvl="8" w:tplc="14DA58E8">
      <w:start w:val="1"/>
      <w:numFmt w:val="bullet"/>
      <w:lvlText w:val=""/>
      <w:lvlJc w:val="left"/>
      <w:pPr>
        <w:ind w:left="6480" w:hanging="360"/>
      </w:pPr>
      <w:rPr>
        <w:rFonts w:ascii="Wingdings" w:hAnsi="Wingdings" w:hint="default"/>
      </w:rPr>
    </w:lvl>
  </w:abstractNum>
  <w:abstractNum w:abstractNumId="18" w15:restartNumberingAfterBreak="0">
    <w:nsid w:val="0ED543BD"/>
    <w:multiLevelType w:val="hybridMultilevel"/>
    <w:tmpl w:val="B5AE8AE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0FA722A1"/>
    <w:multiLevelType w:val="hybridMultilevel"/>
    <w:tmpl w:val="61A808E8"/>
    <w:lvl w:ilvl="0" w:tplc="FB82649E">
      <w:start w:val="1"/>
      <w:numFmt w:val="bullet"/>
      <w:lvlText w:val=""/>
      <w:lvlJc w:val="left"/>
      <w:pPr>
        <w:ind w:left="720" w:hanging="360"/>
      </w:pPr>
      <w:rPr>
        <w:rFonts w:ascii="Symbol" w:hAnsi="Symbol" w:hint="default"/>
      </w:rPr>
    </w:lvl>
    <w:lvl w:ilvl="1" w:tplc="5ADC42E8">
      <w:start w:val="1"/>
      <w:numFmt w:val="bullet"/>
      <w:lvlText w:val=""/>
      <w:lvlJc w:val="left"/>
      <w:pPr>
        <w:ind w:left="1440" w:hanging="360"/>
      </w:pPr>
      <w:rPr>
        <w:rFonts w:ascii="Symbol" w:hAnsi="Symbol" w:hint="default"/>
      </w:rPr>
    </w:lvl>
    <w:lvl w:ilvl="2" w:tplc="3080E4EA">
      <w:start w:val="1"/>
      <w:numFmt w:val="bullet"/>
      <w:lvlText w:val=""/>
      <w:lvlJc w:val="left"/>
      <w:pPr>
        <w:ind w:left="2160" w:hanging="360"/>
      </w:pPr>
      <w:rPr>
        <w:rFonts w:ascii="Wingdings" w:hAnsi="Wingdings" w:hint="default"/>
      </w:rPr>
    </w:lvl>
    <w:lvl w:ilvl="3" w:tplc="9E6E83E2">
      <w:start w:val="1"/>
      <w:numFmt w:val="bullet"/>
      <w:lvlText w:val=""/>
      <w:lvlJc w:val="left"/>
      <w:pPr>
        <w:ind w:left="2880" w:hanging="360"/>
      </w:pPr>
      <w:rPr>
        <w:rFonts w:ascii="Symbol" w:hAnsi="Symbol" w:hint="default"/>
      </w:rPr>
    </w:lvl>
    <w:lvl w:ilvl="4" w:tplc="DF8C91DA">
      <w:start w:val="1"/>
      <w:numFmt w:val="bullet"/>
      <w:lvlText w:val="o"/>
      <w:lvlJc w:val="left"/>
      <w:pPr>
        <w:ind w:left="3600" w:hanging="360"/>
      </w:pPr>
      <w:rPr>
        <w:rFonts w:ascii="Courier New" w:hAnsi="Courier New" w:hint="default"/>
      </w:rPr>
    </w:lvl>
    <w:lvl w:ilvl="5" w:tplc="EAE4D76A">
      <w:start w:val="1"/>
      <w:numFmt w:val="bullet"/>
      <w:lvlText w:val=""/>
      <w:lvlJc w:val="left"/>
      <w:pPr>
        <w:ind w:left="4320" w:hanging="360"/>
      </w:pPr>
      <w:rPr>
        <w:rFonts w:ascii="Wingdings" w:hAnsi="Wingdings" w:hint="default"/>
      </w:rPr>
    </w:lvl>
    <w:lvl w:ilvl="6" w:tplc="80027080">
      <w:start w:val="1"/>
      <w:numFmt w:val="bullet"/>
      <w:lvlText w:val=""/>
      <w:lvlJc w:val="left"/>
      <w:pPr>
        <w:ind w:left="5040" w:hanging="360"/>
      </w:pPr>
      <w:rPr>
        <w:rFonts w:ascii="Symbol" w:hAnsi="Symbol" w:hint="default"/>
      </w:rPr>
    </w:lvl>
    <w:lvl w:ilvl="7" w:tplc="4588CE16">
      <w:start w:val="1"/>
      <w:numFmt w:val="bullet"/>
      <w:lvlText w:val="o"/>
      <w:lvlJc w:val="left"/>
      <w:pPr>
        <w:ind w:left="5760" w:hanging="360"/>
      </w:pPr>
      <w:rPr>
        <w:rFonts w:ascii="Courier New" w:hAnsi="Courier New" w:hint="default"/>
      </w:rPr>
    </w:lvl>
    <w:lvl w:ilvl="8" w:tplc="A39057EC">
      <w:start w:val="1"/>
      <w:numFmt w:val="bullet"/>
      <w:lvlText w:val=""/>
      <w:lvlJc w:val="left"/>
      <w:pPr>
        <w:ind w:left="6480" w:hanging="360"/>
      </w:pPr>
      <w:rPr>
        <w:rFonts w:ascii="Wingdings" w:hAnsi="Wingdings" w:hint="default"/>
      </w:rPr>
    </w:lvl>
  </w:abstractNum>
  <w:abstractNum w:abstractNumId="20" w15:restartNumberingAfterBreak="0">
    <w:nsid w:val="1215586C"/>
    <w:multiLevelType w:val="hybridMultilevel"/>
    <w:tmpl w:val="0526CF72"/>
    <w:lvl w:ilvl="0" w:tplc="EBD25C98">
      <w:start w:val="1"/>
      <w:numFmt w:val="decimal"/>
      <w:lvlText w:val="%1."/>
      <w:lvlJc w:val="left"/>
      <w:pPr>
        <w:ind w:left="720" w:hanging="360"/>
      </w:pPr>
    </w:lvl>
    <w:lvl w:ilvl="1" w:tplc="B79A352C">
      <w:start w:val="1"/>
      <w:numFmt w:val="lowerLetter"/>
      <w:lvlText w:val="%2."/>
      <w:lvlJc w:val="left"/>
      <w:pPr>
        <w:ind w:left="1440" w:hanging="360"/>
      </w:pPr>
    </w:lvl>
    <w:lvl w:ilvl="2" w:tplc="51A210C6">
      <w:start w:val="1"/>
      <w:numFmt w:val="lowerRoman"/>
      <w:lvlText w:val="%3."/>
      <w:lvlJc w:val="right"/>
      <w:pPr>
        <w:ind w:left="2160" w:hanging="180"/>
      </w:pPr>
    </w:lvl>
    <w:lvl w:ilvl="3" w:tplc="E89A0826">
      <w:start w:val="1"/>
      <w:numFmt w:val="decimal"/>
      <w:lvlText w:val="%4."/>
      <w:lvlJc w:val="left"/>
      <w:pPr>
        <w:ind w:left="2880" w:hanging="360"/>
      </w:pPr>
    </w:lvl>
    <w:lvl w:ilvl="4" w:tplc="0026EA50">
      <w:start w:val="1"/>
      <w:numFmt w:val="lowerLetter"/>
      <w:lvlText w:val="%5."/>
      <w:lvlJc w:val="left"/>
      <w:pPr>
        <w:ind w:left="3600" w:hanging="360"/>
      </w:pPr>
    </w:lvl>
    <w:lvl w:ilvl="5" w:tplc="84C2A36E">
      <w:start w:val="1"/>
      <w:numFmt w:val="lowerRoman"/>
      <w:lvlText w:val="%6."/>
      <w:lvlJc w:val="right"/>
      <w:pPr>
        <w:ind w:left="4320" w:hanging="180"/>
      </w:pPr>
    </w:lvl>
    <w:lvl w:ilvl="6" w:tplc="423C714A">
      <w:start w:val="1"/>
      <w:numFmt w:val="decimal"/>
      <w:lvlText w:val="%7."/>
      <w:lvlJc w:val="left"/>
      <w:pPr>
        <w:ind w:left="5040" w:hanging="360"/>
      </w:pPr>
    </w:lvl>
    <w:lvl w:ilvl="7" w:tplc="B6E85896">
      <w:start w:val="1"/>
      <w:numFmt w:val="lowerLetter"/>
      <w:lvlText w:val="%8."/>
      <w:lvlJc w:val="left"/>
      <w:pPr>
        <w:ind w:left="5760" w:hanging="360"/>
      </w:pPr>
    </w:lvl>
    <w:lvl w:ilvl="8" w:tplc="D3305582">
      <w:start w:val="1"/>
      <w:numFmt w:val="lowerRoman"/>
      <w:lvlText w:val="%9."/>
      <w:lvlJc w:val="right"/>
      <w:pPr>
        <w:ind w:left="6480" w:hanging="180"/>
      </w:pPr>
    </w:lvl>
  </w:abstractNum>
  <w:abstractNum w:abstractNumId="21" w15:restartNumberingAfterBreak="0">
    <w:nsid w:val="12711F75"/>
    <w:multiLevelType w:val="hybridMultilevel"/>
    <w:tmpl w:val="F62EFCCC"/>
    <w:lvl w:ilvl="0" w:tplc="28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14553728"/>
    <w:multiLevelType w:val="hybridMultilevel"/>
    <w:tmpl w:val="500AE668"/>
    <w:lvl w:ilvl="0" w:tplc="28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16393D71"/>
    <w:multiLevelType w:val="hybridMultilevel"/>
    <w:tmpl w:val="6EB824F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16A61F3B"/>
    <w:multiLevelType w:val="hybridMultilevel"/>
    <w:tmpl w:val="B22A827A"/>
    <w:lvl w:ilvl="0" w:tplc="113EBA5C">
      <w:start w:val="1"/>
      <w:numFmt w:val="bullet"/>
      <w:lvlText w:val=""/>
      <w:lvlJc w:val="left"/>
      <w:pPr>
        <w:ind w:left="720" w:hanging="360"/>
      </w:pPr>
      <w:rPr>
        <w:rFonts w:ascii="Symbol" w:hAnsi="Symbol" w:hint="default"/>
      </w:rPr>
    </w:lvl>
    <w:lvl w:ilvl="1" w:tplc="C9F40CA6">
      <w:start w:val="1"/>
      <w:numFmt w:val="bullet"/>
      <w:lvlText w:val="o"/>
      <w:lvlJc w:val="left"/>
      <w:pPr>
        <w:ind w:left="1440" w:hanging="360"/>
      </w:pPr>
      <w:rPr>
        <w:rFonts w:ascii="Courier New" w:hAnsi="Courier New" w:hint="default"/>
      </w:rPr>
    </w:lvl>
    <w:lvl w:ilvl="2" w:tplc="888AA60C">
      <w:start w:val="1"/>
      <w:numFmt w:val="bullet"/>
      <w:lvlText w:val=""/>
      <w:lvlJc w:val="left"/>
      <w:pPr>
        <w:ind w:left="2160" w:hanging="360"/>
      </w:pPr>
      <w:rPr>
        <w:rFonts w:ascii="Wingdings" w:hAnsi="Wingdings" w:hint="default"/>
      </w:rPr>
    </w:lvl>
    <w:lvl w:ilvl="3" w:tplc="CB063676">
      <w:start w:val="1"/>
      <w:numFmt w:val="bullet"/>
      <w:lvlText w:val=""/>
      <w:lvlJc w:val="left"/>
      <w:pPr>
        <w:ind w:left="2880" w:hanging="360"/>
      </w:pPr>
      <w:rPr>
        <w:rFonts w:ascii="Symbol" w:hAnsi="Symbol" w:hint="default"/>
      </w:rPr>
    </w:lvl>
    <w:lvl w:ilvl="4" w:tplc="B49C7020">
      <w:start w:val="1"/>
      <w:numFmt w:val="bullet"/>
      <w:lvlText w:val="o"/>
      <w:lvlJc w:val="left"/>
      <w:pPr>
        <w:ind w:left="3600" w:hanging="360"/>
      </w:pPr>
      <w:rPr>
        <w:rFonts w:ascii="Courier New" w:hAnsi="Courier New" w:hint="default"/>
      </w:rPr>
    </w:lvl>
    <w:lvl w:ilvl="5" w:tplc="118683D6">
      <w:start w:val="1"/>
      <w:numFmt w:val="bullet"/>
      <w:lvlText w:val=""/>
      <w:lvlJc w:val="left"/>
      <w:pPr>
        <w:ind w:left="4320" w:hanging="360"/>
      </w:pPr>
      <w:rPr>
        <w:rFonts w:ascii="Wingdings" w:hAnsi="Wingdings" w:hint="default"/>
      </w:rPr>
    </w:lvl>
    <w:lvl w:ilvl="6" w:tplc="39E8FA72">
      <w:start w:val="1"/>
      <w:numFmt w:val="bullet"/>
      <w:lvlText w:val=""/>
      <w:lvlJc w:val="left"/>
      <w:pPr>
        <w:ind w:left="5040" w:hanging="360"/>
      </w:pPr>
      <w:rPr>
        <w:rFonts w:ascii="Symbol" w:hAnsi="Symbol" w:hint="default"/>
      </w:rPr>
    </w:lvl>
    <w:lvl w:ilvl="7" w:tplc="8E804DB2">
      <w:start w:val="1"/>
      <w:numFmt w:val="bullet"/>
      <w:lvlText w:val="o"/>
      <w:lvlJc w:val="left"/>
      <w:pPr>
        <w:ind w:left="5760" w:hanging="360"/>
      </w:pPr>
      <w:rPr>
        <w:rFonts w:ascii="Courier New" w:hAnsi="Courier New" w:hint="default"/>
      </w:rPr>
    </w:lvl>
    <w:lvl w:ilvl="8" w:tplc="20C8EB74">
      <w:start w:val="1"/>
      <w:numFmt w:val="bullet"/>
      <w:lvlText w:val=""/>
      <w:lvlJc w:val="left"/>
      <w:pPr>
        <w:ind w:left="6480" w:hanging="360"/>
      </w:pPr>
      <w:rPr>
        <w:rFonts w:ascii="Wingdings" w:hAnsi="Wingdings" w:hint="default"/>
      </w:rPr>
    </w:lvl>
  </w:abstractNum>
  <w:abstractNum w:abstractNumId="25" w15:restartNumberingAfterBreak="0">
    <w:nsid w:val="17C34C3F"/>
    <w:multiLevelType w:val="hybridMultilevel"/>
    <w:tmpl w:val="9AC2B348"/>
    <w:lvl w:ilvl="0" w:tplc="6F64C9E8">
      <w:start w:val="1"/>
      <w:numFmt w:val="bullet"/>
      <w:lvlText w:val=""/>
      <w:lvlJc w:val="left"/>
      <w:pPr>
        <w:ind w:left="720" w:hanging="360"/>
      </w:pPr>
      <w:rPr>
        <w:rFonts w:ascii="Symbol" w:hAnsi="Symbol" w:hint="default"/>
      </w:rPr>
    </w:lvl>
    <w:lvl w:ilvl="1" w:tplc="580C5BD6">
      <w:start w:val="1"/>
      <w:numFmt w:val="bullet"/>
      <w:lvlText w:val=""/>
      <w:lvlJc w:val="left"/>
      <w:pPr>
        <w:ind w:left="1440" w:hanging="360"/>
      </w:pPr>
      <w:rPr>
        <w:rFonts w:ascii="Symbol" w:hAnsi="Symbol" w:hint="default"/>
      </w:rPr>
    </w:lvl>
    <w:lvl w:ilvl="2" w:tplc="8E921126">
      <w:start w:val="1"/>
      <w:numFmt w:val="bullet"/>
      <w:lvlText w:val=""/>
      <w:lvlJc w:val="left"/>
      <w:pPr>
        <w:ind w:left="2160" w:hanging="360"/>
      </w:pPr>
      <w:rPr>
        <w:rFonts w:ascii="Wingdings" w:hAnsi="Wingdings" w:hint="default"/>
      </w:rPr>
    </w:lvl>
    <w:lvl w:ilvl="3" w:tplc="254AD354">
      <w:start w:val="1"/>
      <w:numFmt w:val="bullet"/>
      <w:lvlText w:val=""/>
      <w:lvlJc w:val="left"/>
      <w:pPr>
        <w:ind w:left="2880" w:hanging="360"/>
      </w:pPr>
      <w:rPr>
        <w:rFonts w:ascii="Symbol" w:hAnsi="Symbol" w:hint="default"/>
      </w:rPr>
    </w:lvl>
    <w:lvl w:ilvl="4" w:tplc="B47A2DF4">
      <w:start w:val="1"/>
      <w:numFmt w:val="bullet"/>
      <w:lvlText w:val="o"/>
      <w:lvlJc w:val="left"/>
      <w:pPr>
        <w:ind w:left="3600" w:hanging="360"/>
      </w:pPr>
      <w:rPr>
        <w:rFonts w:ascii="Courier New" w:hAnsi="Courier New" w:hint="default"/>
      </w:rPr>
    </w:lvl>
    <w:lvl w:ilvl="5" w:tplc="4BE6221C">
      <w:start w:val="1"/>
      <w:numFmt w:val="bullet"/>
      <w:lvlText w:val=""/>
      <w:lvlJc w:val="left"/>
      <w:pPr>
        <w:ind w:left="4320" w:hanging="360"/>
      </w:pPr>
      <w:rPr>
        <w:rFonts w:ascii="Wingdings" w:hAnsi="Wingdings" w:hint="default"/>
      </w:rPr>
    </w:lvl>
    <w:lvl w:ilvl="6" w:tplc="F8B87104">
      <w:start w:val="1"/>
      <w:numFmt w:val="bullet"/>
      <w:lvlText w:val=""/>
      <w:lvlJc w:val="left"/>
      <w:pPr>
        <w:ind w:left="5040" w:hanging="360"/>
      </w:pPr>
      <w:rPr>
        <w:rFonts w:ascii="Symbol" w:hAnsi="Symbol" w:hint="default"/>
      </w:rPr>
    </w:lvl>
    <w:lvl w:ilvl="7" w:tplc="3F2CEF9C">
      <w:start w:val="1"/>
      <w:numFmt w:val="bullet"/>
      <w:lvlText w:val="o"/>
      <w:lvlJc w:val="left"/>
      <w:pPr>
        <w:ind w:left="5760" w:hanging="360"/>
      </w:pPr>
      <w:rPr>
        <w:rFonts w:ascii="Courier New" w:hAnsi="Courier New" w:hint="default"/>
      </w:rPr>
    </w:lvl>
    <w:lvl w:ilvl="8" w:tplc="B3FC6E30">
      <w:start w:val="1"/>
      <w:numFmt w:val="bullet"/>
      <w:lvlText w:val=""/>
      <w:lvlJc w:val="left"/>
      <w:pPr>
        <w:ind w:left="6480" w:hanging="360"/>
      </w:pPr>
      <w:rPr>
        <w:rFonts w:ascii="Wingdings" w:hAnsi="Wingdings" w:hint="default"/>
      </w:rPr>
    </w:lvl>
  </w:abstractNum>
  <w:abstractNum w:abstractNumId="26" w15:restartNumberingAfterBreak="0">
    <w:nsid w:val="1941035C"/>
    <w:multiLevelType w:val="hybridMultilevel"/>
    <w:tmpl w:val="4358073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1B3F738F"/>
    <w:multiLevelType w:val="hybridMultilevel"/>
    <w:tmpl w:val="0CA219D2"/>
    <w:lvl w:ilvl="0" w:tplc="0B6EC850">
      <w:start w:val="1"/>
      <w:numFmt w:val="decimal"/>
      <w:lvlText w:val="%1."/>
      <w:lvlJc w:val="left"/>
      <w:pPr>
        <w:ind w:left="720" w:hanging="360"/>
      </w:pPr>
    </w:lvl>
    <w:lvl w:ilvl="1" w:tplc="52FE2BA0">
      <w:start w:val="1"/>
      <w:numFmt w:val="lowerLetter"/>
      <w:lvlText w:val="%2."/>
      <w:lvlJc w:val="left"/>
      <w:pPr>
        <w:ind w:left="1440" w:hanging="360"/>
      </w:pPr>
    </w:lvl>
    <w:lvl w:ilvl="2" w:tplc="E6E6B338">
      <w:start w:val="1"/>
      <w:numFmt w:val="lowerRoman"/>
      <w:lvlText w:val="%3."/>
      <w:lvlJc w:val="right"/>
      <w:pPr>
        <w:ind w:left="2160" w:hanging="180"/>
      </w:pPr>
    </w:lvl>
    <w:lvl w:ilvl="3" w:tplc="1700D142">
      <w:start w:val="1"/>
      <w:numFmt w:val="decimal"/>
      <w:lvlText w:val="%4."/>
      <w:lvlJc w:val="left"/>
      <w:pPr>
        <w:ind w:left="2880" w:hanging="360"/>
      </w:pPr>
    </w:lvl>
    <w:lvl w:ilvl="4" w:tplc="5CDA6EA6">
      <w:start w:val="1"/>
      <w:numFmt w:val="lowerLetter"/>
      <w:lvlText w:val="%5."/>
      <w:lvlJc w:val="left"/>
      <w:pPr>
        <w:ind w:left="3600" w:hanging="360"/>
      </w:pPr>
    </w:lvl>
    <w:lvl w:ilvl="5" w:tplc="52366F70">
      <w:start w:val="1"/>
      <w:numFmt w:val="lowerRoman"/>
      <w:lvlText w:val="%6."/>
      <w:lvlJc w:val="right"/>
      <w:pPr>
        <w:ind w:left="4320" w:hanging="180"/>
      </w:pPr>
    </w:lvl>
    <w:lvl w:ilvl="6" w:tplc="BAFE1D18">
      <w:start w:val="1"/>
      <w:numFmt w:val="decimal"/>
      <w:lvlText w:val="%7."/>
      <w:lvlJc w:val="left"/>
      <w:pPr>
        <w:ind w:left="5040" w:hanging="360"/>
      </w:pPr>
    </w:lvl>
    <w:lvl w:ilvl="7" w:tplc="A972EDA4">
      <w:start w:val="1"/>
      <w:numFmt w:val="lowerLetter"/>
      <w:lvlText w:val="%8."/>
      <w:lvlJc w:val="left"/>
      <w:pPr>
        <w:ind w:left="5760" w:hanging="360"/>
      </w:pPr>
    </w:lvl>
    <w:lvl w:ilvl="8" w:tplc="325E8A08">
      <w:start w:val="1"/>
      <w:numFmt w:val="lowerRoman"/>
      <w:lvlText w:val="%9."/>
      <w:lvlJc w:val="right"/>
      <w:pPr>
        <w:ind w:left="6480" w:hanging="180"/>
      </w:pPr>
    </w:lvl>
  </w:abstractNum>
  <w:abstractNum w:abstractNumId="28" w15:restartNumberingAfterBreak="0">
    <w:nsid w:val="1B431B07"/>
    <w:multiLevelType w:val="hybridMultilevel"/>
    <w:tmpl w:val="FD7E8178"/>
    <w:lvl w:ilvl="0" w:tplc="7D606122">
      <w:start w:val="1"/>
      <w:numFmt w:val="bullet"/>
      <w:lvlText w:val=""/>
      <w:lvlJc w:val="left"/>
      <w:pPr>
        <w:ind w:left="720" w:hanging="360"/>
      </w:pPr>
      <w:rPr>
        <w:rFonts w:ascii="Symbol" w:hAnsi="Symbol" w:hint="default"/>
      </w:rPr>
    </w:lvl>
    <w:lvl w:ilvl="1" w:tplc="C88EAB32">
      <w:start w:val="1"/>
      <w:numFmt w:val="bullet"/>
      <w:lvlText w:val=""/>
      <w:lvlJc w:val="left"/>
      <w:pPr>
        <w:ind w:left="1440" w:hanging="360"/>
      </w:pPr>
      <w:rPr>
        <w:rFonts w:ascii="Wingdings" w:hAnsi="Wingdings" w:hint="default"/>
      </w:rPr>
    </w:lvl>
    <w:lvl w:ilvl="2" w:tplc="147C347C">
      <w:start w:val="1"/>
      <w:numFmt w:val="bullet"/>
      <w:lvlText w:val=""/>
      <w:lvlJc w:val="left"/>
      <w:pPr>
        <w:ind w:left="2160" w:hanging="360"/>
      </w:pPr>
      <w:rPr>
        <w:rFonts w:ascii="Wingdings" w:hAnsi="Wingdings" w:hint="default"/>
      </w:rPr>
    </w:lvl>
    <w:lvl w:ilvl="3" w:tplc="08726904">
      <w:start w:val="1"/>
      <w:numFmt w:val="bullet"/>
      <w:lvlText w:val=""/>
      <w:lvlJc w:val="left"/>
      <w:pPr>
        <w:ind w:left="2880" w:hanging="360"/>
      </w:pPr>
      <w:rPr>
        <w:rFonts w:ascii="Symbol" w:hAnsi="Symbol" w:hint="default"/>
      </w:rPr>
    </w:lvl>
    <w:lvl w:ilvl="4" w:tplc="43CAFFB4">
      <w:start w:val="1"/>
      <w:numFmt w:val="bullet"/>
      <w:lvlText w:val="o"/>
      <w:lvlJc w:val="left"/>
      <w:pPr>
        <w:ind w:left="3600" w:hanging="360"/>
      </w:pPr>
      <w:rPr>
        <w:rFonts w:ascii="Courier New" w:hAnsi="Courier New" w:hint="default"/>
      </w:rPr>
    </w:lvl>
    <w:lvl w:ilvl="5" w:tplc="2320FAEE">
      <w:start w:val="1"/>
      <w:numFmt w:val="bullet"/>
      <w:lvlText w:val=""/>
      <w:lvlJc w:val="left"/>
      <w:pPr>
        <w:ind w:left="4320" w:hanging="360"/>
      </w:pPr>
      <w:rPr>
        <w:rFonts w:ascii="Wingdings" w:hAnsi="Wingdings" w:hint="default"/>
      </w:rPr>
    </w:lvl>
    <w:lvl w:ilvl="6" w:tplc="1C22BFC6">
      <w:start w:val="1"/>
      <w:numFmt w:val="bullet"/>
      <w:lvlText w:val=""/>
      <w:lvlJc w:val="left"/>
      <w:pPr>
        <w:ind w:left="5040" w:hanging="360"/>
      </w:pPr>
      <w:rPr>
        <w:rFonts w:ascii="Symbol" w:hAnsi="Symbol" w:hint="default"/>
      </w:rPr>
    </w:lvl>
    <w:lvl w:ilvl="7" w:tplc="95DCC504">
      <w:start w:val="1"/>
      <w:numFmt w:val="bullet"/>
      <w:lvlText w:val="o"/>
      <w:lvlJc w:val="left"/>
      <w:pPr>
        <w:ind w:left="5760" w:hanging="360"/>
      </w:pPr>
      <w:rPr>
        <w:rFonts w:ascii="Courier New" w:hAnsi="Courier New" w:hint="default"/>
      </w:rPr>
    </w:lvl>
    <w:lvl w:ilvl="8" w:tplc="A85A30F8">
      <w:start w:val="1"/>
      <w:numFmt w:val="bullet"/>
      <w:lvlText w:val=""/>
      <w:lvlJc w:val="left"/>
      <w:pPr>
        <w:ind w:left="6480" w:hanging="360"/>
      </w:pPr>
      <w:rPr>
        <w:rFonts w:ascii="Wingdings" w:hAnsi="Wingdings" w:hint="default"/>
      </w:rPr>
    </w:lvl>
  </w:abstractNum>
  <w:abstractNum w:abstractNumId="29" w15:restartNumberingAfterBreak="0">
    <w:nsid w:val="1B4D0EFB"/>
    <w:multiLevelType w:val="hybridMultilevel"/>
    <w:tmpl w:val="CC1AB9C6"/>
    <w:lvl w:ilvl="0" w:tplc="70642E20">
      <w:start w:val="1"/>
      <w:numFmt w:val="bullet"/>
      <w:lvlText w:val=""/>
      <w:lvlJc w:val="left"/>
      <w:pPr>
        <w:ind w:left="720" w:hanging="360"/>
      </w:pPr>
      <w:rPr>
        <w:rFonts w:ascii="Symbol" w:hAnsi="Symbol" w:hint="default"/>
      </w:rPr>
    </w:lvl>
    <w:lvl w:ilvl="1" w:tplc="E5CC5208">
      <w:start w:val="1"/>
      <w:numFmt w:val="bullet"/>
      <w:lvlText w:val=""/>
      <w:lvlJc w:val="left"/>
      <w:pPr>
        <w:ind w:left="1440" w:hanging="360"/>
      </w:pPr>
      <w:rPr>
        <w:rFonts w:ascii="Symbol" w:hAnsi="Symbol" w:hint="default"/>
      </w:rPr>
    </w:lvl>
    <w:lvl w:ilvl="2" w:tplc="7006114E">
      <w:start w:val="1"/>
      <w:numFmt w:val="bullet"/>
      <w:lvlText w:val=""/>
      <w:lvlJc w:val="left"/>
      <w:pPr>
        <w:ind w:left="2160" w:hanging="360"/>
      </w:pPr>
      <w:rPr>
        <w:rFonts w:ascii="Wingdings" w:hAnsi="Wingdings" w:hint="default"/>
      </w:rPr>
    </w:lvl>
    <w:lvl w:ilvl="3" w:tplc="62F60FB0">
      <w:start w:val="1"/>
      <w:numFmt w:val="bullet"/>
      <w:lvlText w:val=""/>
      <w:lvlJc w:val="left"/>
      <w:pPr>
        <w:ind w:left="2880" w:hanging="360"/>
      </w:pPr>
      <w:rPr>
        <w:rFonts w:ascii="Symbol" w:hAnsi="Symbol" w:hint="default"/>
      </w:rPr>
    </w:lvl>
    <w:lvl w:ilvl="4" w:tplc="1BFE301A">
      <w:start w:val="1"/>
      <w:numFmt w:val="bullet"/>
      <w:lvlText w:val="o"/>
      <w:lvlJc w:val="left"/>
      <w:pPr>
        <w:ind w:left="3600" w:hanging="360"/>
      </w:pPr>
      <w:rPr>
        <w:rFonts w:ascii="Courier New" w:hAnsi="Courier New" w:hint="default"/>
      </w:rPr>
    </w:lvl>
    <w:lvl w:ilvl="5" w:tplc="9E7EB22A">
      <w:start w:val="1"/>
      <w:numFmt w:val="bullet"/>
      <w:lvlText w:val=""/>
      <w:lvlJc w:val="left"/>
      <w:pPr>
        <w:ind w:left="4320" w:hanging="360"/>
      </w:pPr>
      <w:rPr>
        <w:rFonts w:ascii="Wingdings" w:hAnsi="Wingdings" w:hint="default"/>
      </w:rPr>
    </w:lvl>
    <w:lvl w:ilvl="6" w:tplc="836A1C92">
      <w:start w:val="1"/>
      <w:numFmt w:val="bullet"/>
      <w:lvlText w:val=""/>
      <w:lvlJc w:val="left"/>
      <w:pPr>
        <w:ind w:left="5040" w:hanging="360"/>
      </w:pPr>
      <w:rPr>
        <w:rFonts w:ascii="Symbol" w:hAnsi="Symbol" w:hint="default"/>
      </w:rPr>
    </w:lvl>
    <w:lvl w:ilvl="7" w:tplc="6714EAFC">
      <w:start w:val="1"/>
      <w:numFmt w:val="bullet"/>
      <w:lvlText w:val="o"/>
      <w:lvlJc w:val="left"/>
      <w:pPr>
        <w:ind w:left="5760" w:hanging="360"/>
      </w:pPr>
      <w:rPr>
        <w:rFonts w:ascii="Courier New" w:hAnsi="Courier New" w:hint="default"/>
      </w:rPr>
    </w:lvl>
    <w:lvl w:ilvl="8" w:tplc="507AE2AC">
      <w:start w:val="1"/>
      <w:numFmt w:val="bullet"/>
      <w:lvlText w:val=""/>
      <w:lvlJc w:val="left"/>
      <w:pPr>
        <w:ind w:left="6480" w:hanging="360"/>
      </w:pPr>
      <w:rPr>
        <w:rFonts w:ascii="Wingdings" w:hAnsi="Wingdings" w:hint="default"/>
      </w:rPr>
    </w:lvl>
  </w:abstractNum>
  <w:abstractNum w:abstractNumId="30" w15:restartNumberingAfterBreak="0">
    <w:nsid w:val="1C6C0ACB"/>
    <w:multiLevelType w:val="hybridMultilevel"/>
    <w:tmpl w:val="96BAE6B0"/>
    <w:lvl w:ilvl="0" w:tplc="28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1D5B63A7"/>
    <w:multiLevelType w:val="hybridMultilevel"/>
    <w:tmpl w:val="89FAB6D4"/>
    <w:lvl w:ilvl="0" w:tplc="9474CA4C">
      <w:start w:val="1"/>
      <w:numFmt w:val="bullet"/>
      <w:lvlText w:val=""/>
      <w:lvlJc w:val="left"/>
      <w:pPr>
        <w:ind w:left="720" w:hanging="360"/>
      </w:pPr>
      <w:rPr>
        <w:rFonts w:ascii="Symbol" w:hAnsi="Symbol" w:hint="default"/>
      </w:rPr>
    </w:lvl>
    <w:lvl w:ilvl="1" w:tplc="3CD89478">
      <w:start w:val="1"/>
      <w:numFmt w:val="bullet"/>
      <w:lvlText w:val=""/>
      <w:lvlJc w:val="left"/>
      <w:pPr>
        <w:ind w:left="1440" w:hanging="360"/>
      </w:pPr>
      <w:rPr>
        <w:rFonts w:ascii="Symbol" w:hAnsi="Symbol" w:hint="default"/>
      </w:rPr>
    </w:lvl>
    <w:lvl w:ilvl="2" w:tplc="6E529B48">
      <w:start w:val="1"/>
      <w:numFmt w:val="bullet"/>
      <w:lvlText w:val=""/>
      <w:lvlJc w:val="left"/>
      <w:pPr>
        <w:ind w:left="2160" w:hanging="360"/>
      </w:pPr>
      <w:rPr>
        <w:rFonts w:ascii="Wingdings" w:hAnsi="Wingdings" w:hint="default"/>
      </w:rPr>
    </w:lvl>
    <w:lvl w:ilvl="3" w:tplc="949A860C">
      <w:start w:val="1"/>
      <w:numFmt w:val="bullet"/>
      <w:lvlText w:val=""/>
      <w:lvlJc w:val="left"/>
      <w:pPr>
        <w:ind w:left="2880" w:hanging="360"/>
      </w:pPr>
      <w:rPr>
        <w:rFonts w:ascii="Symbol" w:hAnsi="Symbol" w:hint="default"/>
      </w:rPr>
    </w:lvl>
    <w:lvl w:ilvl="4" w:tplc="0EBECB2C">
      <w:start w:val="1"/>
      <w:numFmt w:val="bullet"/>
      <w:lvlText w:val="o"/>
      <w:lvlJc w:val="left"/>
      <w:pPr>
        <w:ind w:left="3600" w:hanging="360"/>
      </w:pPr>
      <w:rPr>
        <w:rFonts w:ascii="Courier New" w:hAnsi="Courier New" w:hint="default"/>
      </w:rPr>
    </w:lvl>
    <w:lvl w:ilvl="5" w:tplc="E67A70A6">
      <w:start w:val="1"/>
      <w:numFmt w:val="bullet"/>
      <w:lvlText w:val=""/>
      <w:lvlJc w:val="left"/>
      <w:pPr>
        <w:ind w:left="4320" w:hanging="360"/>
      </w:pPr>
      <w:rPr>
        <w:rFonts w:ascii="Wingdings" w:hAnsi="Wingdings" w:hint="default"/>
      </w:rPr>
    </w:lvl>
    <w:lvl w:ilvl="6" w:tplc="27D0D994">
      <w:start w:val="1"/>
      <w:numFmt w:val="bullet"/>
      <w:lvlText w:val=""/>
      <w:lvlJc w:val="left"/>
      <w:pPr>
        <w:ind w:left="5040" w:hanging="360"/>
      </w:pPr>
      <w:rPr>
        <w:rFonts w:ascii="Symbol" w:hAnsi="Symbol" w:hint="default"/>
      </w:rPr>
    </w:lvl>
    <w:lvl w:ilvl="7" w:tplc="B934A374">
      <w:start w:val="1"/>
      <w:numFmt w:val="bullet"/>
      <w:lvlText w:val="o"/>
      <w:lvlJc w:val="left"/>
      <w:pPr>
        <w:ind w:left="5760" w:hanging="360"/>
      </w:pPr>
      <w:rPr>
        <w:rFonts w:ascii="Courier New" w:hAnsi="Courier New" w:hint="default"/>
      </w:rPr>
    </w:lvl>
    <w:lvl w:ilvl="8" w:tplc="4072D03C">
      <w:start w:val="1"/>
      <w:numFmt w:val="bullet"/>
      <w:lvlText w:val=""/>
      <w:lvlJc w:val="left"/>
      <w:pPr>
        <w:ind w:left="6480" w:hanging="360"/>
      </w:pPr>
      <w:rPr>
        <w:rFonts w:ascii="Wingdings" w:hAnsi="Wingdings" w:hint="default"/>
      </w:rPr>
    </w:lvl>
  </w:abstractNum>
  <w:abstractNum w:abstractNumId="32" w15:restartNumberingAfterBreak="0">
    <w:nsid w:val="1E1709EB"/>
    <w:multiLevelType w:val="hybridMultilevel"/>
    <w:tmpl w:val="7114A8E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3" w15:restartNumberingAfterBreak="0">
    <w:nsid w:val="1EDB75E2"/>
    <w:multiLevelType w:val="hybridMultilevel"/>
    <w:tmpl w:val="686A1192"/>
    <w:lvl w:ilvl="0" w:tplc="58CC26AA">
      <w:start w:val="1"/>
      <w:numFmt w:val="bullet"/>
      <w:lvlText w:val=""/>
      <w:lvlJc w:val="left"/>
      <w:pPr>
        <w:ind w:left="720" w:hanging="360"/>
      </w:pPr>
      <w:rPr>
        <w:rFonts w:ascii="Symbol" w:hAnsi="Symbol" w:hint="default"/>
      </w:rPr>
    </w:lvl>
    <w:lvl w:ilvl="1" w:tplc="9CA8595A">
      <w:start w:val="1"/>
      <w:numFmt w:val="bullet"/>
      <w:lvlText w:val="o"/>
      <w:lvlJc w:val="left"/>
      <w:pPr>
        <w:ind w:left="1440" w:hanging="360"/>
      </w:pPr>
      <w:rPr>
        <w:rFonts w:ascii="Courier New" w:hAnsi="Courier New" w:hint="default"/>
      </w:rPr>
    </w:lvl>
    <w:lvl w:ilvl="2" w:tplc="29EA4A04">
      <w:start w:val="1"/>
      <w:numFmt w:val="bullet"/>
      <w:lvlText w:val=""/>
      <w:lvlJc w:val="left"/>
      <w:pPr>
        <w:ind w:left="2160" w:hanging="360"/>
      </w:pPr>
      <w:rPr>
        <w:rFonts w:ascii="Wingdings" w:hAnsi="Wingdings" w:hint="default"/>
      </w:rPr>
    </w:lvl>
    <w:lvl w:ilvl="3" w:tplc="E2EADF18">
      <w:start w:val="1"/>
      <w:numFmt w:val="bullet"/>
      <w:lvlText w:val=""/>
      <w:lvlJc w:val="left"/>
      <w:pPr>
        <w:ind w:left="2880" w:hanging="360"/>
      </w:pPr>
      <w:rPr>
        <w:rFonts w:ascii="Symbol" w:hAnsi="Symbol" w:hint="default"/>
      </w:rPr>
    </w:lvl>
    <w:lvl w:ilvl="4" w:tplc="5D145138">
      <w:start w:val="1"/>
      <w:numFmt w:val="bullet"/>
      <w:lvlText w:val="o"/>
      <w:lvlJc w:val="left"/>
      <w:pPr>
        <w:ind w:left="3600" w:hanging="360"/>
      </w:pPr>
      <w:rPr>
        <w:rFonts w:ascii="Courier New" w:hAnsi="Courier New" w:hint="default"/>
      </w:rPr>
    </w:lvl>
    <w:lvl w:ilvl="5" w:tplc="24D0B0E0">
      <w:start w:val="1"/>
      <w:numFmt w:val="bullet"/>
      <w:lvlText w:val=""/>
      <w:lvlJc w:val="left"/>
      <w:pPr>
        <w:ind w:left="4320" w:hanging="360"/>
      </w:pPr>
      <w:rPr>
        <w:rFonts w:ascii="Wingdings" w:hAnsi="Wingdings" w:hint="default"/>
      </w:rPr>
    </w:lvl>
    <w:lvl w:ilvl="6" w:tplc="FBB4D24A">
      <w:start w:val="1"/>
      <w:numFmt w:val="bullet"/>
      <w:lvlText w:val=""/>
      <w:lvlJc w:val="left"/>
      <w:pPr>
        <w:ind w:left="5040" w:hanging="360"/>
      </w:pPr>
      <w:rPr>
        <w:rFonts w:ascii="Symbol" w:hAnsi="Symbol" w:hint="default"/>
      </w:rPr>
    </w:lvl>
    <w:lvl w:ilvl="7" w:tplc="F816F828">
      <w:start w:val="1"/>
      <w:numFmt w:val="bullet"/>
      <w:lvlText w:val="o"/>
      <w:lvlJc w:val="left"/>
      <w:pPr>
        <w:ind w:left="5760" w:hanging="360"/>
      </w:pPr>
      <w:rPr>
        <w:rFonts w:ascii="Courier New" w:hAnsi="Courier New" w:hint="default"/>
      </w:rPr>
    </w:lvl>
    <w:lvl w:ilvl="8" w:tplc="A118B3C0">
      <w:start w:val="1"/>
      <w:numFmt w:val="bullet"/>
      <w:lvlText w:val=""/>
      <w:lvlJc w:val="left"/>
      <w:pPr>
        <w:ind w:left="6480" w:hanging="360"/>
      </w:pPr>
      <w:rPr>
        <w:rFonts w:ascii="Wingdings" w:hAnsi="Wingdings" w:hint="default"/>
      </w:rPr>
    </w:lvl>
  </w:abstractNum>
  <w:abstractNum w:abstractNumId="34" w15:restartNumberingAfterBreak="0">
    <w:nsid w:val="1F215A50"/>
    <w:multiLevelType w:val="hybridMultilevel"/>
    <w:tmpl w:val="DB32B826"/>
    <w:lvl w:ilvl="0" w:tplc="0FD846CE">
      <w:start w:val="1"/>
      <w:numFmt w:val="bullet"/>
      <w:lvlText w:val=""/>
      <w:lvlJc w:val="left"/>
      <w:pPr>
        <w:ind w:left="720" w:hanging="360"/>
      </w:pPr>
      <w:rPr>
        <w:rFonts w:ascii="Symbol" w:hAnsi="Symbol" w:hint="default"/>
      </w:rPr>
    </w:lvl>
    <w:lvl w:ilvl="1" w:tplc="9A6EF106">
      <w:start w:val="1"/>
      <w:numFmt w:val="bullet"/>
      <w:lvlText w:val=""/>
      <w:lvlJc w:val="left"/>
      <w:pPr>
        <w:ind w:left="1440" w:hanging="360"/>
      </w:pPr>
      <w:rPr>
        <w:rFonts w:ascii="Symbol" w:hAnsi="Symbol" w:hint="default"/>
      </w:rPr>
    </w:lvl>
    <w:lvl w:ilvl="2" w:tplc="FADEDC66">
      <w:start w:val="1"/>
      <w:numFmt w:val="bullet"/>
      <w:lvlText w:val=""/>
      <w:lvlJc w:val="left"/>
      <w:pPr>
        <w:ind w:left="2160" w:hanging="360"/>
      </w:pPr>
      <w:rPr>
        <w:rFonts w:ascii="Wingdings" w:hAnsi="Wingdings" w:hint="default"/>
      </w:rPr>
    </w:lvl>
    <w:lvl w:ilvl="3" w:tplc="F634B416">
      <w:start w:val="1"/>
      <w:numFmt w:val="bullet"/>
      <w:lvlText w:val=""/>
      <w:lvlJc w:val="left"/>
      <w:pPr>
        <w:ind w:left="2880" w:hanging="360"/>
      </w:pPr>
      <w:rPr>
        <w:rFonts w:ascii="Symbol" w:hAnsi="Symbol" w:hint="default"/>
      </w:rPr>
    </w:lvl>
    <w:lvl w:ilvl="4" w:tplc="541E8D28">
      <w:start w:val="1"/>
      <w:numFmt w:val="bullet"/>
      <w:lvlText w:val="o"/>
      <w:lvlJc w:val="left"/>
      <w:pPr>
        <w:ind w:left="3600" w:hanging="360"/>
      </w:pPr>
      <w:rPr>
        <w:rFonts w:ascii="Courier New" w:hAnsi="Courier New" w:hint="default"/>
      </w:rPr>
    </w:lvl>
    <w:lvl w:ilvl="5" w:tplc="E2D222EC">
      <w:start w:val="1"/>
      <w:numFmt w:val="bullet"/>
      <w:lvlText w:val=""/>
      <w:lvlJc w:val="left"/>
      <w:pPr>
        <w:ind w:left="4320" w:hanging="360"/>
      </w:pPr>
      <w:rPr>
        <w:rFonts w:ascii="Wingdings" w:hAnsi="Wingdings" w:hint="default"/>
      </w:rPr>
    </w:lvl>
    <w:lvl w:ilvl="6" w:tplc="0C429A1C">
      <w:start w:val="1"/>
      <w:numFmt w:val="bullet"/>
      <w:lvlText w:val=""/>
      <w:lvlJc w:val="left"/>
      <w:pPr>
        <w:ind w:left="5040" w:hanging="360"/>
      </w:pPr>
      <w:rPr>
        <w:rFonts w:ascii="Symbol" w:hAnsi="Symbol" w:hint="default"/>
      </w:rPr>
    </w:lvl>
    <w:lvl w:ilvl="7" w:tplc="BC325FBE">
      <w:start w:val="1"/>
      <w:numFmt w:val="bullet"/>
      <w:lvlText w:val="o"/>
      <w:lvlJc w:val="left"/>
      <w:pPr>
        <w:ind w:left="5760" w:hanging="360"/>
      </w:pPr>
      <w:rPr>
        <w:rFonts w:ascii="Courier New" w:hAnsi="Courier New" w:hint="default"/>
      </w:rPr>
    </w:lvl>
    <w:lvl w:ilvl="8" w:tplc="85B8776C">
      <w:start w:val="1"/>
      <w:numFmt w:val="bullet"/>
      <w:lvlText w:val=""/>
      <w:lvlJc w:val="left"/>
      <w:pPr>
        <w:ind w:left="6480" w:hanging="360"/>
      </w:pPr>
      <w:rPr>
        <w:rFonts w:ascii="Wingdings" w:hAnsi="Wingdings" w:hint="default"/>
      </w:rPr>
    </w:lvl>
  </w:abstractNum>
  <w:abstractNum w:abstractNumId="35" w15:restartNumberingAfterBreak="0">
    <w:nsid w:val="24910DFC"/>
    <w:multiLevelType w:val="hybridMultilevel"/>
    <w:tmpl w:val="56903B54"/>
    <w:lvl w:ilvl="0" w:tplc="82BCEEFA">
      <w:start w:val="1"/>
      <w:numFmt w:val="bullet"/>
      <w:lvlText w:val="o"/>
      <w:lvlJc w:val="left"/>
      <w:pPr>
        <w:ind w:left="720" w:hanging="360"/>
      </w:pPr>
      <w:rPr>
        <w:rFonts w:ascii="Courier New" w:hAnsi="Courier New" w:hint="default"/>
      </w:rPr>
    </w:lvl>
    <w:lvl w:ilvl="1" w:tplc="9782F37A">
      <w:start w:val="1"/>
      <w:numFmt w:val="bullet"/>
      <w:lvlText w:val="o"/>
      <w:lvlJc w:val="left"/>
      <w:pPr>
        <w:ind w:left="1440" w:hanging="360"/>
      </w:pPr>
      <w:rPr>
        <w:rFonts w:ascii="Courier New" w:hAnsi="Courier New" w:hint="default"/>
      </w:rPr>
    </w:lvl>
    <w:lvl w:ilvl="2" w:tplc="399EB9B2">
      <w:start w:val="1"/>
      <w:numFmt w:val="bullet"/>
      <w:lvlText w:val=""/>
      <w:lvlJc w:val="left"/>
      <w:pPr>
        <w:ind w:left="2160" w:hanging="360"/>
      </w:pPr>
      <w:rPr>
        <w:rFonts w:ascii="Wingdings" w:hAnsi="Wingdings" w:hint="default"/>
      </w:rPr>
    </w:lvl>
    <w:lvl w:ilvl="3" w:tplc="8BD01A10">
      <w:start w:val="1"/>
      <w:numFmt w:val="bullet"/>
      <w:lvlText w:val=""/>
      <w:lvlJc w:val="left"/>
      <w:pPr>
        <w:ind w:left="2880" w:hanging="360"/>
      </w:pPr>
      <w:rPr>
        <w:rFonts w:ascii="Symbol" w:hAnsi="Symbol" w:hint="default"/>
      </w:rPr>
    </w:lvl>
    <w:lvl w:ilvl="4" w:tplc="353495B6">
      <w:start w:val="1"/>
      <w:numFmt w:val="bullet"/>
      <w:lvlText w:val="o"/>
      <w:lvlJc w:val="left"/>
      <w:pPr>
        <w:ind w:left="3600" w:hanging="360"/>
      </w:pPr>
      <w:rPr>
        <w:rFonts w:ascii="Courier New" w:hAnsi="Courier New" w:hint="default"/>
      </w:rPr>
    </w:lvl>
    <w:lvl w:ilvl="5" w:tplc="15FA57EE">
      <w:start w:val="1"/>
      <w:numFmt w:val="bullet"/>
      <w:lvlText w:val=""/>
      <w:lvlJc w:val="left"/>
      <w:pPr>
        <w:ind w:left="4320" w:hanging="360"/>
      </w:pPr>
      <w:rPr>
        <w:rFonts w:ascii="Wingdings" w:hAnsi="Wingdings" w:hint="default"/>
      </w:rPr>
    </w:lvl>
    <w:lvl w:ilvl="6" w:tplc="DF86A340">
      <w:start w:val="1"/>
      <w:numFmt w:val="bullet"/>
      <w:lvlText w:val=""/>
      <w:lvlJc w:val="left"/>
      <w:pPr>
        <w:ind w:left="5040" w:hanging="360"/>
      </w:pPr>
      <w:rPr>
        <w:rFonts w:ascii="Symbol" w:hAnsi="Symbol" w:hint="default"/>
      </w:rPr>
    </w:lvl>
    <w:lvl w:ilvl="7" w:tplc="4D9E2F10">
      <w:start w:val="1"/>
      <w:numFmt w:val="bullet"/>
      <w:lvlText w:val="o"/>
      <w:lvlJc w:val="left"/>
      <w:pPr>
        <w:ind w:left="5760" w:hanging="360"/>
      </w:pPr>
      <w:rPr>
        <w:rFonts w:ascii="Courier New" w:hAnsi="Courier New" w:hint="default"/>
      </w:rPr>
    </w:lvl>
    <w:lvl w:ilvl="8" w:tplc="CB68ECF2">
      <w:start w:val="1"/>
      <w:numFmt w:val="bullet"/>
      <w:lvlText w:val=""/>
      <w:lvlJc w:val="left"/>
      <w:pPr>
        <w:ind w:left="6480" w:hanging="360"/>
      </w:pPr>
      <w:rPr>
        <w:rFonts w:ascii="Wingdings" w:hAnsi="Wingdings" w:hint="default"/>
      </w:rPr>
    </w:lvl>
  </w:abstractNum>
  <w:abstractNum w:abstractNumId="36" w15:restartNumberingAfterBreak="0">
    <w:nsid w:val="249645CA"/>
    <w:multiLevelType w:val="hybridMultilevel"/>
    <w:tmpl w:val="0B3EA680"/>
    <w:lvl w:ilvl="0" w:tplc="1D0CDB48">
      <w:start w:val="1"/>
      <w:numFmt w:val="decimal"/>
      <w:lvlText w:val="%1."/>
      <w:lvlJc w:val="left"/>
      <w:pPr>
        <w:ind w:left="720" w:hanging="360"/>
      </w:pPr>
      <w:rPr>
        <w:rFonts w:hint="default"/>
        <w:sz w:val="20"/>
        <w:szCs w:val="2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15:restartNumberingAfterBreak="0">
    <w:nsid w:val="24F212F4"/>
    <w:multiLevelType w:val="hybridMultilevel"/>
    <w:tmpl w:val="7B1A30DA"/>
    <w:lvl w:ilvl="0" w:tplc="766A394A">
      <w:start w:val="1"/>
      <w:numFmt w:val="decimal"/>
      <w:lvlText w:val="%1."/>
      <w:lvlJc w:val="left"/>
      <w:pPr>
        <w:ind w:left="720" w:hanging="360"/>
      </w:pPr>
    </w:lvl>
    <w:lvl w:ilvl="1" w:tplc="2AF45AEA">
      <w:start w:val="1"/>
      <w:numFmt w:val="lowerLetter"/>
      <w:lvlText w:val="%2."/>
      <w:lvlJc w:val="left"/>
      <w:pPr>
        <w:ind w:left="1440" w:hanging="360"/>
      </w:pPr>
    </w:lvl>
    <w:lvl w:ilvl="2" w:tplc="475A976A">
      <w:start w:val="1"/>
      <w:numFmt w:val="lowerRoman"/>
      <w:lvlText w:val="%3."/>
      <w:lvlJc w:val="right"/>
      <w:pPr>
        <w:ind w:left="2160" w:hanging="180"/>
      </w:pPr>
    </w:lvl>
    <w:lvl w:ilvl="3" w:tplc="58C04452">
      <w:start w:val="1"/>
      <w:numFmt w:val="decimal"/>
      <w:lvlText w:val="%4."/>
      <w:lvlJc w:val="left"/>
      <w:pPr>
        <w:ind w:left="2880" w:hanging="360"/>
      </w:pPr>
    </w:lvl>
    <w:lvl w:ilvl="4" w:tplc="7C2C38D4">
      <w:start w:val="1"/>
      <w:numFmt w:val="lowerLetter"/>
      <w:lvlText w:val="%5."/>
      <w:lvlJc w:val="left"/>
      <w:pPr>
        <w:ind w:left="3600" w:hanging="360"/>
      </w:pPr>
    </w:lvl>
    <w:lvl w:ilvl="5" w:tplc="AF026E16">
      <w:start w:val="1"/>
      <w:numFmt w:val="lowerRoman"/>
      <w:lvlText w:val="%6."/>
      <w:lvlJc w:val="right"/>
      <w:pPr>
        <w:ind w:left="4320" w:hanging="180"/>
      </w:pPr>
    </w:lvl>
    <w:lvl w:ilvl="6" w:tplc="B8F4F1F2">
      <w:start w:val="1"/>
      <w:numFmt w:val="decimal"/>
      <w:lvlText w:val="%7."/>
      <w:lvlJc w:val="left"/>
      <w:pPr>
        <w:ind w:left="5040" w:hanging="360"/>
      </w:pPr>
    </w:lvl>
    <w:lvl w:ilvl="7" w:tplc="85D25864">
      <w:start w:val="1"/>
      <w:numFmt w:val="lowerLetter"/>
      <w:lvlText w:val="%8."/>
      <w:lvlJc w:val="left"/>
      <w:pPr>
        <w:ind w:left="5760" w:hanging="360"/>
      </w:pPr>
    </w:lvl>
    <w:lvl w:ilvl="8" w:tplc="6C149F32">
      <w:start w:val="1"/>
      <w:numFmt w:val="lowerRoman"/>
      <w:lvlText w:val="%9."/>
      <w:lvlJc w:val="right"/>
      <w:pPr>
        <w:ind w:left="6480" w:hanging="180"/>
      </w:pPr>
    </w:lvl>
  </w:abstractNum>
  <w:abstractNum w:abstractNumId="38" w15:restartNumberingAfterBreak="0">
    <w:nsid w:val="24FA3DD4"/>
    <w:multiLevelType w:val="hybridMultilevel"/>
    <w:tmpl w:val="657A95BC"/>
    <w:lvl w:ilvl="0" w:tplc="B4BE4C22">
      <w:start w:val="1"/>
      <w:numFmt w:val="bullet"/>
      <w:lvlText w:val=""/>
      <w:lvlJc w:val="left"/>
      <w:pPr>
        <w:ind w:left="720" w:hanging="360"/>
      </w:pPr>
      <w:rPr>
        <w:rFonts w:ascii="Symbol" w:hAnsi="Symbol" w:hint="default"/>
      </w:rPr>
    </w:lvl>
    <w:lvl w:ilvl="1" w:tplc="32DEF312">
      <w:start w:val="1"/>
      <w:numFmt w:val="bullet"/>
      <w:lvlText w:val="o"/>
      <w:lvlJc w:val="left"/>
      <w:pPr>
        <w:ind w:left="1440" w:hanging="360"/>
      </w:pPr>
      <w:rPr>
        <w:rFonts w:ascii="Courier New" w:hAnsi="Courier New" w:hint="default"/>
      </w:rPr>
    </w:lvl>
    <w:lvl w:ilvl="2" w:tplc="973A396E">
      <w:start w:val="1"/>
      <w:numFmt w:val="bullet"/>
      <w:lvlText w:val=""/>
      <w:lvlJc w:val="left"/>
      <w:pPr>
        <w:ind w:left="2160" w:hanging="360"/>
      </w:pPr>
      <w:rPr>
        <w:rFonts w:ascii="Wingdings" w:hAnsi="Wingdings" w:hint="default"/>
      </w:rPr>
    </w:lvl>
    <w:lvl w:ilvl="3" w:tplc="8A3A7C7E">
      <w:start w:val="1"/>
      <w:numFmt w:val="bullet"/>
      <w:lvlText w:val=""/>
      <w:lvlJc w:val="left"/>
      <w:pPr>
        <w:ind w:left="2880" w:hanging="360"/>
      </w:pPr>
      <w:rPr>
        <w:rFonts w:ascii="Symbol" w:hAnsi="Symbol" w:hint="default"/>
      </w:rPr>
    </w:lvl>
    <w:lvl w:ilvl="4" w:tplc="6BE258EE">
      <w:start w:val="1"/>
      <w:numFmt w:val="bullet"/>
      <w:lvlText w:val="o"/>
      <w:lvlJc w:val="left"/>
      <w:pPr>
        <w:ind w:left="3600" w:hanging="360"/>
      </w:pPr>
      <w:rPr>
        <w:rFonts w:ascii="Courier New" w:hAnsi="Courier New" w:hint="default"/>
      </w:rPr>
    </w:lvl>
    <w:lvl w:ilvl="5" w:tplc="34AAD584">
      <w:start w:val="1"/>
      <w:numFmt w:val="bullet"/>
      <w:lvlText w:val=""/>
      <w:lvlJc w:val="left"/>
      <w:pPr>
        <w:ind w:left="4320" w:hanging="360"/>
      </w:pPr>
      <w:rPr>
        <w:rFonts w:ascii="Wingdings" w:hAnsi="Wingdings" w:hint="default"/>
      </w:rPr>
    </w:lvl>
    <w:lvl w:ilvl="6" w:tplc="D2489770">
      <w:start w:val="1"/>
      <w:numFmt w:val="bullet"/>
      <w:lvlText w:val=""/>
      <w:lvlJc w:val="left"/>
      <w:pPr>
        <w:ind w:left="5040" w:hanging="360"/>
      </w:pPr>
      <w:rPr>
        <w:rFonts w:ascii="Symbol" w:hAnsi="Symbol" w:hint="default"/>
      </w:rPr>
    </w:lvl>
    <w:lvl w:ilvl="7" w:tplc="2A16F9B2">
      <w:start w:val="1"/>
      <w:numFmt w:val="bullet"/>
      <w:lvlText w:val="o"/>
      <w:lvlJc w:val="left"/>
      <w:pPr>
        <w:ind w:left="5760" w:hanging="360"/>
      </w:pPr>
      <w:rPr>
        <w:rFonts w:ascii="Courier New" w:hAnsi="Courier New" w:hint="default"/>
      </w:rPr>
    </w:lvl>
    <w:lvl w:ilvl="8" w:tplc="B7D28178">
      <w:start w:val="1"/>
      <w:numFmt w:val="bullet"/>
      <w:lvlText w:val=""/>
      <w:lvlJc w:val="left"/>
      <w:pPr>
        <w:ind w:left="6480" w:hanging="360"/>
      </w:pPr>
      <w:rPr>
        <w:rFonts w:ascii="Wingdings" w:hAnsi="Wingdings" w:hint="default"/>
      </w:rPr>
    </w:lvl>
  </w:abstractNum>
  <w:abstractNum w:abstractNumId="39" w15:restartNumberingAfterBreak="0">
    <w:nsid w:val="257C3D23"/>
    <w:multiLevelType w:val="hybridMultilevel"/>
    <w:tmpl w:val="73DC633A"/>
    <w:lvl w:ilvl="0" w:tplc="17EE6F3C">
      <w:start w:val="1"/>
      <w:numFmt w:val="bullet"/>
      <w:lvlText w:val=""/>
      <w:lvlJc w:val="left"/>
      <w:pPr>
        <w:ind w:left="720" w:hanging="360"/>
      </w:pPr>
      <w:rPr>
        <w:rFonts w:ascii="Symbol" w:hAnsi="Symbol" w:hint="default"/>
      </w:rPr>
    </w:lvl>
    <w:lvl w:ilvl="1" w:tplc="D6D658D0">
      <w:start w:val="1"/>
      <w:numFmt w:val="bullet"/>
      <w:lvlText w:val="o"/>
      <w:lvlJc w:val="left"/>
      <w:pPr>
        <w:ind w:left="1440" w:hanging="360"/>
      </w:pPr>
      <w:rPr>
        <w:rFonts w:ascii="Courier New" w:hAnsi="Courier New" w:hint="default"/>
      </w:rPr>
    </w:lvl>
    <w:lvl w:ilvl="2" w:tplc="A566EA10">
      <w:start w:val="1"/>
      <w:numFmt w:val="bullet"/>
      <w:lvlText w:val=""/>
      <w:lvlJc w:val="left"/>
      <w:pPr>
        <w:ind w:left="2160" w:hanging="360"/>
      </w:pPr>
      <w:rPr>
        <w:rFonts w:ascii="Wingdings" w:hAnsi="Wingdings" w:hint="default"/>
      </w:rPr>
    </w:lvl>
    <w:lvl w:ilvl="3" w:tplc="0352D266">
      <w:start w:val="1"/>
      <w:numFmt w:val="bullet"/>
      <w:lvlText w:val=""/>
      <w:lvlJc w:val="left"/>
      <w:pPr>
        <w:ind w:left="2880" w:hanging="360"/>
      </w:pPr>
      <w:rPr>
        <w:rFonts w:ascii="Symbol" w:hAnsi="Symbol" w:hint="default"/>
      </w:rPr>
    </w:lvl>
    <w:lvl w:ilvl="4" w:tplc="0AC46F5A">
      <w:start w:val="1"/>
      <w:numFmt w:val="bullet"/>
      <w:lvlText w:val="o"/>
      <w:lvlJc w:val="left"/>
      <w:pPr>
        <w:ind w:left="3600" w:hanging="360"/>
      </w:pPr>
      <w:rPr>
        <w:rFonts w:ascii="Courier New" w:hAnsi="Courier New" w:hint="default"/>
      </w:rPr>
    </w:lvl>
    <w:lvl w:ilvl="5" w:tplc="34D649B4">
      <w:start w:val="1"/>
      <w:numFmt w:val="bullet"/>
      <w:lvlText w:val=""/>
      <w:lvlJc w:val="left"/>
      <w:pPr>
        <w:ind w:left="4320" w:hanging="360"/>
      </w:pPr>
      <w:rPr>
        <w:rFonts w:ascii="Wingdings" w:hAnsi="Wingdings" w:hint="default"/>
      </w:rPr>
    </w:lvl>
    <w:lvl w:ilvl="6" w:tplc="FF282880">
      <w:start w:val="1"/>
      <w:numFmt w:val="bullet"/>
      <w:lvlText w:val=""/>
      <w:lvlJc w:val="left"/>
      <w:pPr>
        <w:ind w:left="5040" w:hanging="360"/>
      </w:pPr>
      <w:rPr>
        <w:rFonts w:ascii="Symbol" w:hAnsi="Symbol" w:hint="default"/>
      </w:rPr>
    </w:lvl>
    <w:lvl w:ilvl="7" w:tplc="0F9E8A24">
      <w:start w:val="1"/>
      <w:numFmt w:val="bullet"/>
      <w:lvlText w:val="o"/>
      <w:lvlJc w:val="left"/>
      <w:pPr>
        <w:ind w:left="5760" w:hanging="360"/>
      </w:pPr>
      <w:rPr>
        <w:rFonts w:ascii="Courier New" w:hAnsi="Courier New" w:hint="default"/>
      </w:rPr>
    </w:lvl>
    <w:lvl w:ilvl="8" w:tplc="0CFA11A6">
      <w:start w:val="1"/>
      <w:numFmt w:val="bullet"/>
      <w:lvlText w:val=""/>
      <w:lvlJc w:val="left"/>
      <w:pPr>
        <w:ind w:left="6480" w:hanging="360"/>
      </w:pPr>
      <w:rPr>
        <w:rFonts w:ascii="Wingdings" w:hAnsi="Wingdings" w:hint="default"/>
      </w:rPr>
    </w:lvl>
  </w:abstractNum>
  <w:abstractNum w:abstractNumId="40" w15:restartNumberingAfterBreak="0">
    <w:nsid w:val="25D5259C"/>
    <w:multiLevelType w:val="hybridMultilevel"/>
    <w:tmpl w:val="F17E2004"/>
    <w:lvl w:ilvl="0" w:tplc="C44079C4">
      <w:start w:val="1"/>
      <w:numFmt w:val="bullet"/>
      <w:lvlText w:val=""/>
      <w:lvlJc w:val="left"/>
      <w:pPr>
        <w:ind w:left="720" w:hanging="360"/>
      </w:pPr>
      <w:rPr>
        <w:rFonts w:ascii="Symbol" w:hAnsi="Symbol" w:hint="default"/>
      </w:rPr>
    </w:lvl>
    <w:lvl w:ilvl="1" w:tplc="CE7C0F7C">
      <w:start w:val="1"/>
      <w:numFmt w:val="bullet"/>
      <w:lvlText w:val=""/>
      <w:lvlJc w:val="left"/>
      <w:pPr>
        <w:ind w:left="1440" w:hanging="360"/>
      </w:pPr>
      <w:rPr>
        <w:rFonts w:ascii="Symbol" w:hAnsi="Symbol" w:hint="default"/>
      </w:rPr>
    </w:lvl>
    <w:lvl w:ilvl="2" w:tplc="6DAE3D5A">
      <w:start w:val="1"/>
      <w:numFmt w:val="bullet"/>
      <w:lvlText w:val=""/>
      <w:lvlJc w:val="left"/>
      <w:pPr>
        <w:ind w:left="2160" w:hanging="360"/>
      </w:pPr>
      <w:rPr>
        <w:rFonts w:ascii="Wingdings" w:hAnsi="Wingdings" w:hint="default"/>
      </w:rPr>
    </w:lvl>
    <w:lvl w:ilvl="3" w:tplc="0A8CDF70">
      <w:start w:val="1"/>
      <w:numFmt w:val="bullet"/>
      <w:lvlText w:val=""/>
      <w:lvlJc w:val="left"/>
      <w:pPr>
        <w:ind w:left="2880" w:hanging="360"/>
      </w:pPr>
      <w:rPr>
        <w:rFonts w:ascii="Symbol" w:hAnsi="Symbol" w:hint="default"/>
      </w:rPr>
    </w:lvl>
    <w:lvl w:ilvl="4" w:tplc="86362952">
      <w:start w:val="1"/>
      <w:numFmt w:val="bullet"/>
      <w:lvlText w:val="o"/>
      <w:lvlJc w:val="left"/>
      <w:pPr>
        <w:ind w:left="3600" w:hanging="360"/>
      </w:pPr>
      <w:rPr>
        <w:rFonts w:ascii="Courier New" w:hAnsi="Courier New" w:hint="default"/>
      </w:rPr>
    </w:lvl>
    <w:lvl w:ilvl="5" w:tplc="88B05804">
      <w:start w:val="1"/>
      <w:numFmt w:val="bullet"/>
      <w:lvlText w:val=""/>
      <w:lvlJc w:val="left"/>
      <w:pPr>
        <w:ind w:left="4320" w:hanging="360"/>
      </w:pPr>
      <w:rPr>
        <w:rFonts w:ascii="Wingdings" w:hAnsi="Wingdings" w:hint="default"/>
      </w:rPr>
    </w:lvl>
    <w:lvl w:ilvl="6" w:tplc="FD7E8FAA">
      <w:start w:val="1"/>
      <w:numFmt w:val="bullet"/>
      <w:lvlText w:val=""/>
      <w:lvlJc w:val="left"/>
      <w:pPr>
        <w:ind w:left="5040" w:hanging="360"/>
      </w:pPr>
      <w:rPr>
        <w:rFonts w:ascii="Symbol" w:hAnsi="Symbol" w:hint="default"/>
      </w:rPr>
    </w:lvl>
    <w:lvl w:ilvl="7" w:tplc="163EA510">
      <w:start w:val="1"/>
      <w:numFmt w:val="bullet"/>
      <w:lvlText w:val="o"/>
      <w:lvlJc w:val="left"/>
      <w:pPr>
        <w:ind w:left="5760" w:hanging="360"/>
      </w:pPr>
      <w:rPr>
        <w:rFonts w:ascii="Courier New" w:hAnsi="Courier New" w:hint="default"/>
      </w:rPr>
    </w:lvl>
    <w:lvl w:ilvl="8" w:tplc="01C675A8">
      <w:start w:val="1"/>
      <w:numFmt w:val="bullet"/>
      <w:lvlText w:val=""/>
      <w:lvlJc w:val="left"/>
      <w:pPr>
        <w:ind w:left="6480" w:hanging="360"/>
      </w:pPr>
      <w:rPr>
        <w:rFonts w:ascii="Wingdings" w:hAnsi="Wingdings" w:hint="default"/>
      </w:rPr>
    </w:lvl>
  </w:abstractNum>
  <w:abstractNum w:abstractNumId="41" w15:restartNumberingAfterBreak="0">
    <w:nsid w:val="274B26CC"/>
    <w:multiLevelType w:val="hybridMultilevel"/>
    <w:tmpl w:val="0024E5B6"/>
    <w:lvl w:ilvl="0" w:tplc="28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42" w15:restartNumberingAfterBreak="0">
    <w:nsid w:val="27B87780"/>
    <w:multiLevelType w:val="hybridMultilevel"/>
    <w:tmpl w:val="97004A70"/>
    <w:lvl w:ilvl="0" w:tplc="3C84EE16">
      <w:start w:val="1"/>
      <w:numFmt w:val="bullet"/>
      <w:lvlText w:val=""/>
      <w:lvlJc w:val="left"/>
      <w:pPr>
        <w:ind w:left="720" w:hanging="360"/>
      </w:pPr>
      <w:rPr>
        <w:rFonts w:ascii="Symbol" w:hAnsi="Symbol" w:hint="default"/>
      </w:rPr>
    </w:lvl>
    <w:lvl w:ilvl="1" w:tplc="6C6A7792">
      <w:start w:val="1"/>
      <w:numFmt w:val="bullet"/>
      <w:lvlText w:val="o"/>
      <w:lvlJc w:val="left"/>
      <w:pPr>
        <w:ind w:left="1440" w:hanging="360"/>
      </w:pPr>
      <w:rPr>
        <w:rFonts w:ascii="Courier New" w:hAnsi="Courier New" w:hint="default"/>
      </w:rPr>
    </w:lvl>
    <w:lvl w:ilvl="2" w:tplc="93E405AA">
      <w:start w:val="1"/>
      <w:numFmt w:val="bullet"/>
      <w:lvlText w:val=""/>
      <w:lvlJc w:val="left"/>
      <w:pPr>
        <w:ind w:left="2160" w:hanging="360"/>
      </w:pPr>
      <w:rPr>
        <w:rFonts w:ascii="Wingdings" w:hAnsi="Wingdings" w:hint="default"/>
      </w:rPr>
    </w:lvl>
    <w:lvl w:ilvl="3" w:tplc="9D6E26DA">
      <w:start w:val="1"/>
      <w:numFmt w:val="bullet"/>
      <w:lvlText w:val=""/>
      <w:lvlJc w:val="left"/>
      <w:pPr>
        <w:ind w:left="2880" w:hanging="360"/>
      </w:pPr>
      <w:rPr>
        <w:rFonts w:ascii="Symbol" w:hAnsi="Symbol" w:hint="default"/>
      </w:rPr>
    </w:lvl>
    <w:lvl w:ilvl="4" w:tplc="038C5B24">
      <w:start w:val="1"/>
      <w:numFmt w:val="bullet"/>
      <w:lvlText w:val="o"/>
      <w:lvlJc w:val="left"/>
      <w:pPr>
        <w:ind w:left="3600" w:hanging="360"/>
      </w:pPr>
      <w:rPr>
        <w:rFonts w:ascii="Courier New" w:hAnsi="Courier New" w:hint="default"/>
      </w:rPr>
    </w:lvl>
    <w:lvl w:ilvl="5" w:tplc="0DBEAF70">
      <w:start w:val="1"/>
      <w:numFmt w:val="bullet"/>
      <w:lvlText w:val=""/>
      <w:lvlJc w:val="left"/>
      <w:pPr>
        <w:ind w:left="4320" w:hanging="360"/>
      </w:pPr>
      <w:rPr>
        <w:rFonts w:ascii="Wingdings" w:hAnsi="Wingdings" w:hint="default"/>
      </w:rPr>
    </w:lvl>
    <w:lvl w:ilvl="6" w:tplc="DF9611C2">
      <w:start w:val="1"/>
      <w:numFmt w:val="bullet"/>
      <w:lvlText w:val=""/>
      <w:lvlJc w:val="left"/>
      <w:pPr>
        <w:ind w:left="5040" w:hanging="360"/>
      </w:pPr>
      <w:rPr>
        <w:rFonts w:ascii="Symbol" w:hAnsi="Symbol" w:hint="default"/>
      </w:rPr>
    </w:lvl>
    <w:lvl w:ilvl="7" w:tplc="BB3EEC3C">
      <w:start w:val="1"/>
      <w:numFmt w:val="bullet"/>
      <w:lvlText w:val="o"/>
      <w:lvlJc w:val="left"/>
      <w:pPr>
        <w:ind w:left="5760" w:hanging="360"/>
      </w:pPr>
      <w:rPr>
        <w:rFonts w:ascii="Courier New" w:hAnsi="Courier New" w:hint="default"/>
      </w:rPr>
    </w:lvl>
    <w:lvl w:ilvl="8" w:tplc="6B5C44F4">
      <w:start w:val="1"/>
      <w:numFmt w:val="bullet"/>
      <w:lvlText w:val=""/>
      <w:lvlJc w:val="left"/>
      <w:pPr>
        <w:ind w:left="6480" w:hanging="360"/>
      </w:pPr>
      <w:rPr>
        <w:rFonts w:ascii="Wingdings" w:hAnsi="Wingdings" w:hint="default"/>
      </w:rPr>
    </w:lvl>
  </w:abstractNum>
  <w:abstractNum w:abstractNumId="43" w15:restartNumberingAfterBreak="0">
    <w:nsid w:val="27CC7BD2"/>
    <w:multiLevelType w:val="hybridMultilevel"/>
    <w:tmpl w:val="FA702560"/>
    <w:lvl w:ilvl="0" w:tplc="16120C36">
      <w:start w:val="1"/>
      <w:numFmt w:val="bullet"/>
      <w:lvlText w:val=""/>
      <w:lvlJc w:val="left"/>
      <w:pPr>
        <w:ind w:left="720" w:hanging="360"/>
      </w:pPr>
      <w:rPr>
        <w:rFonts w:ascii="Symbol" w:hAnsi="Symbol" w:hint="default"/>
      </w:rPr>
    </w:lvl>
    <w:lvl w:ilvl="1" w:tplc="F0D2442E">
      <w:start w:val="1"/>
      <w:numFmt w:val="bullet"/>
      <w:lvlText w:val=""/>
      <w:lvlJc w:val="left"/>
      <w:pPr>
        <w:ind w:left="1440" w:hanging="360"/>
      </w:pPr>
      <w:rPr>
        <w:rFonts w:ascii="Symbol" w:hAnsi="Symbol" w:hint="default"/>
      </w:rPr>
    </w:lvl>
    <w:lvl w:ilvl="2" w:tplc="0B6461EC">
      <w:start w:val="1"/>
      <w:numFmt w:val="bullet"/>
      <w:lvlText w:val=""/>
      <w:lvlJc w:val="left"/>
      <w:pPr>
        <w:ind w:left="2160" w:hanging="360"/>
      </w:pPr>
      <w:rPr>
        <w:rFonts w:ascii="Wingdings" w:hAnsi="Wingdings" w:hint="default"/>
      </w:rPr>
    </w:lvl>
    <w:lvl w:ilvl="3" w:tplc="03089B4C">
      <w:start w:val="1"/>
      <w:numFmt w:val="bullet"/>
      <w:lvlText w:val=""/>
      <w:lvlJc w:val="left"/>
      <w:pPr>
        <w:ind w:left="2880" w:hanging="360"/>
      </w:pPr>
      <w:rPr>
        <w:rFonts w:ascii="Symbol" w:hAnsi="Symbol" w:hint="default"/>
      </w:rPr>
    </w:lvl>
    <w:lvl w:ilvl="4" w:tplc="20A482D8">
      <w:start w:val="1"/>
      <w:numFmt w:val="bullet"/>
      <w:lvlText w:val="o"/>
      <w:lvlJc w:val="left"/>
      <w:pPr>
        <w:ind w:left="3600" w:hanging="360"/>
      </w:pPr>
      <w:rPr>
        <w:rFonts w:ascii="Courier New" w:hAnsi="Courier New" w:hint="default"/>
      </w:rPr>
    </w:lvl>
    <w:lvl w:ilvl="5" w:tplc="0396ED20">
      <w:start w:val="1"/>
      <w:numFmt w:val="bullet"/>
      <w:lvlText w:val=""/>
      <w:lvlJc w:val="left"/>
      <w:pPr>
        <w:ind w:left="4320" w:hanging="360"/>
      </w:pPr>
      <w:rPr>
        <w:rFonts w:ascii="Wingdings" w:hAnsi="Wingdings" w:hint="default"/>
      </w:rPr>
    </w:lvl>
    <w:lvl w:ilvl="6" w:tplc="7DA22F52">
      <w:start w:val="1"/>
      <w:numFmt w:val="bullet"/>
      <w:lvlText w:val=""/>
      <w:lvlJc w:val="left"/>
      <w:pPr>
        <w:ind w:left="5040" w:hanging="360"/>
      </w:pPr>
      <w:rPr>
        <w:rFonts w:ascii="Symbol" w:hAnsi="Symbol" w:hint="default"/>
      </w:rPr>
    </w:lvl>
    <w:lvl w:ilvl="7" w:tplc="D2520C2A">
      <w:start w:val="1"/>
      <w:numFmt w:val="bullet"/>
      <w:lvlText w:val="o"/>
      <w:lvlJc w:val="left"/>
      <w:pPr>
        <w:ind w:left="5760" w:hanging="360"/>
      </w:pPr>
      <w:rPr>
        <w:rFonts w:ascii="Courier New" w:hAnsi="Courier New" w:hint="default"/>
      </w:rPr>
    </w:lvl>
    <w:lvl w:ilvl="8" w:tplc="21B6AF72">
      <w:start w:val="1"/>
      <w:numFmt w:val="bullet"/>
      <w:lvlText w:val=""/>
      <w:lvlJc w:val="left"/>
      <w:pPr>
        <w:ind w:left="6480" w:hanging="360"/>
      </w:pPr>
      <w:rPr>
        <w:rFonts w:ascii="Wingdings" w:hAnsi="Wingdings" w:hint="default"/>
      </w:rPr>
    </w:lvl>
  </w:abstractNum>
  <w:abstractNum w:abstractNumId="44" w15:restartNumberingAfterBreak="0">
    <w:nsid w:val="283524D8"/>
    <w:multiLevelType w:val="hybridMultilevel"/>
    <w:tmpl w:val="382E96B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45" w15:restartNumberingAfterBreak="0">
    <w:nsid w:val="294F7960"/>
    <w:multiLevelType w:val="hybridMultilevel"/>
    <w:tmpl w:val="471C7C56"/>
    <w:lvl w:ilvl="0" w:tplc="92EE41F8">
      <w:start w:val="1"/>
      <w:numFmt w:val="bullet"/>
      <w:lvlText w:val=""/>
      <w:lvlJc w:val="left"/>
      <w:pPr>
        <w:ind w:left="720" w:hanging="360"/>
      </w:pPr>
      <w:rPr>
        <w:rFonts w:ascii="Symbol" w:hAnsi="Symbol" w:hint="default"/>
      </w:rPr>
    </w:lvl>
    <w:lvl w:ilvl="1" w:tplc="5BF43922">
      <w:start w:val="1"/>
      <w:numFmt w:val="bullet"/>
      <w:lvlText w:val=""/>
      <w:lvlJc w:val="left"/>
      <w:pPr>
        <w:ind w:left="1440" w:hanging="360"/>
      </w:pPr>
      <w:rPr>
        <w:rFonts w:ascii="Wingdings" w:hAnsi="Wingdings" w:hint="default"/>
      </w:rPr>
    </w:lvl>
    <w:lvl w:ilvl="2" w:tplc="35B0F372">
      <w:start w:val="1"/>
      <w:numFmt w:val="bullet"/>
      <w:lvlText w:val=""/>
      <w:lvlJc w:val="left"/>
      <w:pPr>
        <w:ind w:left="2160" w:hanging="360"/>
      </w:pPr>
      <w:rPr>
        <w:rFonts w:ascii="Wingdings" w:hAnsi="Wingdings" w:hint="default"/>
      </w:rPr>
    </w:lvl>
    <w:lvl w:ilvl="3" w:tplc="01AC6494">
      <w:start w:val="1"/>
      <w:numFmt w:val="bullet"/>
      <w:lvlText w:val=""/>
      <w:lvlJc w:val="left"/>
      <w:pPr>
        <w:ind w:left="2880" w:hanging="360"/>
      </w:pPr>
      <w:rPr>
        <w:rFonts w:ascii="Symbol" w:hAnsi="Symbol" w:hint="default"/>
      </w:rPr>
    </w:lvl>
    <w:lvl w:ilvl="4" w:tplc="1A00C914">
      <w:start w:val="1"/>
      <w:numFmt w:val="bullet"/>
      <w:lvlText w:val="o"/>
      <w:lvlJc w:val="left"/>
      <w:pPr>
        <w:ind w:left="3600" w:hanging="360"/>
      </w:pPr>
      <w:rPr>
        <w:rFonts w:ascii="Courier New" w:hAnsi="Courier New" w:hint="default"/>
      </w:rPr>
    </w:lvl>
    <w:lvl w:ilvl="5" w:tplc="78CA7AA8">
      <w:start w:val="1"/>
      <w:numFmt w:val="bullet"/>
      <w:lvlText w:val=""/>
      <w:lvlJc w:val="left"/>
      <w:pPr>
        <w:ind w:left="4320" w:hanging="360"/>
      </w:pPr>
      <w:rPr>
        <w:rFonts w:ascii="Wingdings" w:hAnsi="Wingdings" w:hint="default"/>
      </w:rPr>
    </w:lvl>
    <w:lvl w:ilvl="6" w:tplc="DD885A16">
      <w:start w:val="1"/>
      <w:numFmt w:val="bullet"/>
      <w:lvlText w:val=""/>
      <w:lvlJc w:val="left"/>
      <w:pPr>
        <w:ind w:left="5040" w:hanging="360"/>
      </w:pPr>
      <w:rPr>
        <w:rFonts w:ascii="Symbol" w:hAnsi="Symbol" w:hint="default"/>
      </w:rPr>
    </w:lvl>
    <w:lvl w:ilvl="7" w:tplc="94748CB2">
      <w:start w:val="1"/>
      <w:numFmt w:val="bullet"/>
      <w:lvlText w:val="o"/>
      <w:lvlJc w:val="left"/>
      <w:pPr>
        <w:ind w:left="5760" w:hanging="360"/>
      </w:pPr>
      <w:rPr>
        <w:rFonts w:ascii="Courier New" w:hAnsi="Courier New" w:hint="default"/>
      </w:rPr>
    </w:lvl>
    <w:lvl w:ilvl="8" w:tplc="12E4225A">
      <w:start w:val="1"/>
      <w:numFmt w:val="bullet"/>
      <w:lvlText w:val=""/>
      <w:lvlJc w:val="left"/>
      <w:pPr>
        <w:ind w:left="6480" w:hanging="360"/>
      </w:pPr>
      <w:rPr>
        <w:rFonts w:ascii="Wingdings" w:hAnsi="Wingdings" w:hint="default"/>
      </w:rPr>
    </w:lvl>
  </w:abstractNum>
  <w:abstractNum w:abstractNumId="46" w15:restartNumberingAfterBreak="0">
    <w:nsid w:val="298B6FB7"/>
    <w:multiLevelType w:val="hybridMultilevel"/>
    <w:tmpl w:val="2610C202"/>
    <w:lvl w:ilvl="0" w:tplc="63400FF6">
      <w:start w:val="1"/>
      <w:numFmt w:val="bullet"/>
      <w:lvlText w:val=""/>
      <w:lvlJc w:val="left"/>
      <w:pPr>
        <w:ind w:left="720" w:hanging="360"/>
      </w:pPr>
      <w:rPr>
        <w:rFonts w:ascii="Symbol" w:hAnsi="Symbol" w:hint="default"/>
      </w:rPr>
    </w:lvl>
    <w:lvl w:ilvl="1" w:tplc="BF1C10C6">
      <w:start w:val="1"/>
      <w:numFmt w:val="bullet"/>
      <w:lvlText w:val="o"/>
      <w:lvlJc w:val="left"/>
      <w:pPr>
        <w:ind w:left="1440" w:hanging="360"/>
      </w:pPr>
      <w:rPr>
        <w:rFonts w:ascii="Courier New" w:hAnsi="Courier New" w:hint="default"/>
      </w:rPr>
    </w:lvl>
    <w:lvl w:ilvl="2" w:tplc="FB8CAD08">
      <w:start w:val="1"/>
      <w:numFmt w:val="bullet"/>
      <w:lvlText w:val=""/>
      <w:lvlJc w:val="left"/>
      <w:pPr>
        <w:ind w:left="2160" w:hanging="360"/>
      </w:pPr>
      <w:rPr>
        <w:rFonts w:ascii="Wingdings" w:hAnsi="Wingdings" w:hint="default"/>
      </w:rPr>
    </w:lvl>
    <w:lvl w:ilvl="3" w:tplc="AC7E08C8">
      <w:start w:val="1"/>
      <w:numFmt w:val="bullet"/>
      <w:lvlText w:val=""/>
      <w:lvlJc w:val="left"/>
      <w:pPr>
        <w:ind w:left="2880" w:hanging="360"/>
      </w:pPr>
      <w:rPr>
        <w:rFonts w:ascii="Symbol" w:hAnsi="Symbol" w:hint="default"/>
      </w:rPr>
    </w:lvl>
    <w:lvl w:ilvl="4" w:tplc="36BC24CE">
      <w:start w:val="1"/>
      <w:numFmt w:val="bullet"/>
      <w:lvlText w:val="o"/>
      <w:lvlJc w:val="left"/>
      <w:pPr>
        <w:ind w:left="3600" w:hanging="360"/>
      </w:pPr>
      <w:rPr>
        <w:rFonts w:ascii="Courier New" w:hAnsi="Courier New" w:hint="default"/>
      </w:rPr>
    </w:lvl>
    <w:lvl w:ilvl="5" w:tplc="65ECA304">
      <w:start w:val="1"/>
      <w:numFmt w:val="bullet"/>
      <w:lvlText w:val=""/>
      <w:lvlJc w:val="left"/>
      <w:pPr>
        <w:ind w:left="4320" w:hanging="360"/>
      </w:pPr>
      <w:rPr>
        <w:rFonts w:ascii="Wingdings" w:hAnsi="Wingdings" w:hint="default"/>
      </w:rPr>
    </w:lvl>
    <w:lvl w:ilvl="6" w:tplc="83328970">
      <w:start w:val="1"/>
      <w:numFmt w:val="bullet"/>
      <w:lvlText w:val=""/>
      <w:lvlJc w:val="left"/>
      <w:pPr>
        <w:ind w:left="5040" w:hanging="360"/>
      </w:pPr>
      <w:rPr>
        <w:rFonts w:ascii="Symbol" w:hAnsi="Symbol" w:hint="default"/>
      </w:rPr>
    </w:lvl>
    <w:lvl w:ilvl="7" w:tplc="F8545E38">
      <w:start w:val="1"/>
      <w:numFmt w:val="bullet"/>
      <w:lvlText w:val="o"/>
      <w:lvlJc w:val="left"/>
      <w:pPr>
        <w:ind w:left="5760" w:hanging="360"/>
      </w:pPr>
      <w:rPr>
        <w:rFonts w:ascii="Courier New" w:hAnsi="Courier New" w:hint="default"/>
      </w:rPr>
    </w:lvl>
    <w:lvl w:ilvl="8" w:tplc="24DA2440">
      <w:start w:val="1"/>
      <w:numFmt w:val="bullet"/>
      <w:lvlText w:val=""/>
      <w:lvlJc w:val="left"/>
      <w:pPr>
        <w:ind w:left="6480" w:hanging="360"/>
      </w:pPr>
      <w:rPr>
        <w:rFonts w:ascii="Wingdings" w:hAnsi="Wingdings" w:hint="default"/>
      </w:rPr>
    </w:lvl>
  </w:abstractNum>
  <w:abstractNum w:abstractNumId="47" w15:restartNumberingAfterBreak="0">
    <w:nsid w:val="29A42E6E"/>
    <w:multiLevelType w:val="hybridMultilevel"/>
    <w:tmpl w:val="E8349990"/>
    <w:lvl w:ilvl="0" w:tplc="9086FFF0">
      <w:start w:val="1"/>
      <w:numFmt w:val="bullet"/>
      <w:lvlText w:val=""/>
      <w:lvlJc w:val="left"/>
      <w:pPr>
        <w:ind w:left="720" w:hanging="360"/>
      </w:pPr>
      <w:rPr>
        <w:rFonts w:ascii="Symbol" w:hAnsi="Symbol" w:hint="default"/>
      </w:rPr>
    </w:lvl>
    <w:lvl w:ilvl="1" w:tplc="2EB40638">
      <w:start w:val="1"/>
      <w:numFmt w:val="bullet"/>
      <w:lvlText w:val="o"/>
      <w:lvlJc w:val="left"/>
      <w:pPr>
        <w:ind w:left="1440" w:hanging="360"/>
      </w:pPr>
      <w:rPr>
        <w:rFonts w:ascii="Courier New" w:hAnsi="Courier New" w:hint="default"/>
      </w:rPr>
    </w:lvl>
    <w:lvl w:ilvl="2" w:tplc="ECC4B8F8">
      <w:start w:val="1"/>
      <w:numFmt w:val="bullet"/>
      <w:lvlText w:val=""/>
      <w:lvlJc w:val="left"/>
      <w:pPr>
        <w:ind w:left="2160" w:hanging="360"/>
      </w:pPr>
      <w:rPr>
        <w:rFonts w:ascii="Wingdings" w:hAnsi="Wingdings" w:hint="default"/>
      </w:rPr>
    </w:lvl>
    <w:lvl w:ilvl="3" w:tplc="AB8A6CCC">
      <w:start w:val="1"/>
      <w:numFmt w:val="bullet"/>
      <w:lvlText w:val=""/>
      <w:lvlJc w:val="left"/>
      <w:pPr>
        <w:ind w:left="2880" w:hanging="360"/>
      </w:pPr>
      <w:rPr>
        <w:rFonts w:ascii="Symbol" w:hAnsi="Symbol" w:hint="default"/>
      </w:rPr>
    </w:lvl>
    <w:lvl w:ilvl="4" w:tplc="6F186986">
      <w:start w:val="1"/>
      <w:numFmt w:val="bullet"/>
      <w:lvlText w:val="o"/>
      <w:lvlJc w:val="left"/>
      <w:pPr>
        <w:ind w:left="3600" w:hanging="360"/>
      </w:pPr>
      <w:rPr>
        <w:rFonts w:ascii="Courier New" w:hAnsi="Courier New" w:hint="default"/>
      </w:rPr>
    </w:lvl>
    <w:lvl w:ilvl="5" w:tplc="C89A6950">
      <w:start w:val="1"/>
      <w:numFmt w:val="bullet"/>
      <w:lvlText w:val=""/>
      <w:lvlJc w:val="left"/>
      <w:pPr>
        <w:ind w:left="4320" w:hanging="360"/>
      </w:pPr>
      <w:rPr>
        <w:rFonts w:ascii="Wingdings" w:hAnsi="Wingdings" w:hint="default"/>
      </w:rPr>
    </w:lvl>
    <w:lvl w:ilvl="6" w:tplc="BEE4BDCC">
      <w:start w:val="1"/>
      <w:numFmt w:val="bullet"/>
      <w:lvlText w:val=""/>
      <w:lvlJc w:val="left"/>
      <w:pPr>
        <w:ind w:left="5040" w:hanging="360"/>
      </w:pPr>
      <w:rPr>
        <w:rFonts w:ascii="Symbol" w:hAnsi="Symbol" w:hint="default"/>
      </w:rPr>
    </w:lvl>
    <w:lvl w:ilvl="7" w:tplc="E7D4444A">
      <w:start w:val="1"/>
      <w:numFmt w:val="bullet"/>
      <w:lvlText w:val="o"/>
      <w:lvlJc w:val="left"/>
      <w:pPr>
        <w:ind w:left="5760" w:hanging="360"/>
      </w:pPr>
      <w:rPr>
        <w:rFonts w:ascii="Courier New" w:hAnsi="Courier New" w:hint="default"/>
      </w:rPr>
    </w:lvl>
    <w:lvl w:ilvl="8" w:tplc="241499FA">
      <w:start w:val="1"/>
      <w:numFmt w:val="bullet"/>
      <w:lvlText w:val=""/>
      <w:lvlJc w:val="left"/>
      <w:pPr>
        <w:ind w:left="6480" w:hanging="360"/>
      </w:pPr>
      <w:rPr>
        <w:rFonts w:ascii="Wingdings" w:hAnsi="Wingdings" w:hint="default"/>
      </w:rPr>
    </w:lvl>
  </w:abstractNum>
  <w:abstractNum w:abstractNumId="48" w15:restartNumberingAfterBreak="0">
    <w:nsid w:val="2A221542"/>
    <w:multiLevelType w:val="hybridMultilevel"/>
    <w:tmpl w:val="6E54024C"/>
    <w:lvl w:ilvl="0" w:tplc="78EC609C">
      <w:start w:val="1"/>
      <w:numFmt w:val="bullet"/>
      <w:lvlText w:val=""/>
      <w:lvlJc w:val="left"/>
      <w:pPr>
        <w:ind w:left="720" w:hanging="360"/>
      </w:pPr>
      <w:rPr>
        <w:rFonts w:ascii="Symbol" w:hAnsi="Symbol" w:hint="default"/>
      </w:rPr>
    </w:lvl>
    <w:lvl w:ilvl="1" w:tplc="A77CACE0">
      <w:start w:val="1"/>
      <w:numFmt w:val="bullet"/>
      <w:lvlText w:val=""/>
      <w:lvlJc w:val="left"/>
      <w:pPr>
        <w:ind w:left="1440" w:hanging="360"/>
      </w:pPr>
      <w:rPr>
        <w:rFonts w:ascii="Symbol" w:hAnsi="Symbol" w:hint="default"/>
      </w:rPr>
    </w:lvl>
    <w:lvl w:ilvl="2" w:tplc="BA726108">
      <w:start w:val="1"/>
      <w:numFmt w:val="bullet"/>
      <w:lvlText w:val=""/>
      <w:lvlJc w:val="left"/>
      <w:pPr>
        <w:ind w:left="2160" w:hanging="360"/>
      </w:pPr>
      <w:rPr>
        <w:rFonts w:ascii="Wingdings" w:hAnsi="Wingdings" w:hint="default"/>
      </w:rPr>
    </w:lvl>
    <w:lvl w:ilvl="3" w:tplc="DB863060">
      <w:start w:val="1"/>
      <w:numFmt w:val="bullet"/>
      <w:lvlText w:val=""/>
      <w:lvlJc w:val="left"/>
      <w:pPr>
        <w:ind w:left="2880" w:hanging="360"/>
      </w:pPr>
      <w:rPr>
        <w:rFonts w:ascii="Symbol" w:hAnsi="Symbol" w:hint="default"/>
      </w:rPr>
    </w:lvl>
    <w:lvl w:ilvl="4" w:tplc="49F252F6">
      <w:start w:val="1"/>
      <w:numFmt w:val="bullet"/>
      <w:lvlText w:val="o"/>
      <w:lvlJc w:val="left"/>
      <w:pPr>
        <w:ind w:left="3600" w:hanging="360"/>
      </w:pPr>
      <w:rPr>
        <w:rFonts w:ascii="Courier New" w:hAnsi="Courier New" w:hint="default"/>
      </w:rPr>
    </w:lvl>
    <w:lvl w:ilvl="5" w:tplc="F81C0BCE">
      <w:start w:val="1"/>
      <w:numFmt w:val="bullet"/>
      <w:lvlText w:val=""/>
      <w:lvlJc w:val="left"/>
      <w:pPr>
        <w:ind w:left="4320" w:hanging="360"/>
      </w:pPr>
      <w:rPr>
        <w:rFonts w:ascii="Wingdings" w:hAnsi="Wingdings" w:hint="default"/>
      </w:rPr>
    </w:lvl>
    <w:lvl w:ilvl="6" w:tplc="406E2894">
      <w:start w:val="1"/>
      <w:numFmt w:val="bullet"/>
      <w:lvlText w:val=""/>
      <w:lvlJc w:val="left"/>
      <w:pPr>
        <w:ind w:left="5040" w:hanging="360"/>
      </w:pPr>
      <w:rPr>
        <w:rFonts w:ascii="Symbol" w:hAnsi="Symbol" w:hint="default"/>
      </w:rPr>
    </w:lvl>
    <w:lvl w:ilvl="7" w:tplc="0632EDCA">
      <w:start w:val="1"/>
      <w:numFmt w:val="bullet"/>
      <w:lvlText w:val="o"/>
      <w:lvlJc w:val="left"/>
      <w:pPr>
        <w:ind w:left="5760" w:hanging="360"/>
      </w:pPr>
      <w:rPr>
        <w:rFonts w:ascii="Courier New" w:hAnsi="Courier New" w:hint="default"/>
      </w:rPr>
    </w:lvl>
    <w:lvl w:ilvl="8" w:tplc="E126EB7E">
      <w:start w:val="1"/>
      <w:numFmt w:val="bullet"/>
      <w:lvlText w:val=""/>
      <w:lvlJc w:val="left"/>
      <w:pPr>
        <w:ind w:left="6480" w:hanging="360"/>
      </w:pPr>
      <w:rPr>
        <w:rFonts w:ascii="Wingdings" w:hAnsi="Wingdings" w:hint="default"/>
      </w:rPr>
    </w:lvl>
  </w:abstractNum>
  <w:abstractNum w:abstractNumId="49" w15:restartNumberingAfterBreak="0">
    <w:nsid w:val="2B0B74AD"/>
    <w:multiLevelType w:val="hybridMultilevel"/>
    <w:tmpl w:val="E17A945C"/>
    <w:lvl w:ilvl="0" w:tplc="1B84D8CA">
      <w:start w:val="1"/>
      <w:numFmt w:val="bullet"/>
      <w:lvlText w:val=""/>
      <w:lvlJc w:val="left"/>
      <w:pPr>
        <w:ind w:left="720" w:hanging="360"/>
      </w:pPr>
      <w:rPr>
        <w:rFonts w:ascii="Symbol" w:hAnsi="Symbol" w:hint="default"/>
      </w:rPr>
    </w:lvl>
    <w:lvl w:ilvl="1" w:tplc="5096E2FE">
      <w:start w:val="1"/>
      <w:numFmt w:val="bullet"/>
      <w:lvlText w:val=""/>
      <w:lvlJc w:val="left"/>
      <w:pPr>
        <w:ind w:left="1440" w:hanging="360"/>
      </w:pPr>
      <w:rPr>
        <w:rFonts w:ascii="Symbol" w:hAnsi="Symbol" w:hint="default"/>
      </w:rPr>
    </w:lvl>
    <w:lvl w:ilvl="2" w:tplc="DF30C6CE">
      <w:start w:val="1"/>
      <w:numFmt w:val="bullet"/>
      <w:lvlText w:val=""/>
      <w:lvlJc w:val="left"/>
      <w:pPr>
        <w:ind w:left="2160" w:hanging="360"/>
      </w:pPr>
      <w:rPr>
        <w:rFonts w:ascii="Wingdings" w:hAnsi="Wingdings" w:hint="default"/>
      </w:rPr>
    </w:lvl>
    <w:lvl w:ilvl="3" w:tplc="40D6BEC4">
      <w:start w:val="1"/>
      <w:numFmt w:val="bullet"/>
      <w:lvlText w:val=""/>
      <w:lvlJc w:val="left"/>
      <w:pPr>
        <w:ind w:left="2880" w:hanging="360"/>
      </w:pPr>
      <w:rPr>
        <w:rFonts w:ascii="Symbol" w:hAnsi="Symbol" w:hint="default"/>
      </w:rPr>
    </w:lvl>
    <w:lvl w:ilvl="4" w:tplc="004CAA80">
      <w:start w:val="1"/>
      <w:numFmt w:val="bullet"/>
      <w:lvlText w:val="o"/>
      <w:lvlJc w:val="left"/>
      <w:pPr>
        <w:ind w:left="3600" w:hanging="360"/>
      </w:pPr>
      <w:rPr>
        <w:rFonts w:ascii="Courier New" w:hAnsi="Courier New" w:hint="default"/>
      </w:rPr>
    </w:lvl>
    <w:lvl w:ilvl="5" w:tplc="76AADC52">
      <w:start w:val="1"/>
      <w:numFmt w:val="bullet"/>
      <w:lvlText w:val=""/>
      <w:lvlJc w:val="left"/>
      <w:pPr>
        <w:ind w:left="4320" w:hanging="360"/>
      </w:pPr>
      <w:rPr>
        <w:rFonts w:ascii="Wingdings" w:hAnsi="Wingdings" w:hint="default"/>
      </w:rPr>
    </w:lvl>
    <w:lvl w:ilvl="6" w:tplc="D7987014">
      <w:start w:val="1"/>
      <w:numFmt w:val="bullet"/>
      <w:lvlText w:val=""/>
      <w:lvlJc w:val="left"/>
      <w:pPr>
        <w:ind w:left="5040" w:hanging="360"/>
      </w:pPr>
      <w:rPr>
        <w:rFonts w:ascii="Symbol" w:hAnsi="Symbol" w:hint="default"/>
      </w:rPr>
    </w:lvl>
    <w:lvl w:ilvl="7" w:tplc="4A702C48">
      <w:start w:val="1"/>
      <w:numFmt w:val="bullet"/>
      <w:lvlText w:val="o"/>
      <w:lvlJc w:val="left"/>
      <w:pPr>
        <w:ind w:left="5760" w:hanging="360"/>
      </w:pPr>
      <w:rPr>
        <w:rFonts w:ascii="Courier New" w:hAnsi="Courier New" w:hint="default"/>
      </w:rPr>
    </w:lvl>
    <w:lvl w:ilvl="8" w:tplc="46267EC8">
      <w:start w:val="1"/>
      <w:numFmt w:val="bullet"/>
      <w:lvlText w:val=""/>
      <w:lvlJc w:val="left"/>
      <w:pPr>
        <w:ind w:left="6480" w:hanging="360"/>
      </w:pPr>
      <w:rPr>
        <w:rFonts w:ascii="Wingdings" w:hAnsi="Wingdings" w:hint="default"/>
      </w:rPr>
    </w:lvl>
  </w:abstractNum>
  <w:abstractNum w:abstractNumId="50" w15:restartNumberingAfterBreak="0">
    <w:nsid w:val="2EBF0334"/>
    <w:multiLevelType w:val="hybridMultilevel"/>
    <w:tmpl w:val="30D8304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51" w15:restartNumberingAfterBreak="0">
    <w:nsid w:val="2F24376F"/>
    <w:multiLevelType w:val="hybridMultilevel"/>
    <w:tmpl w:val="9B5EDEA6"/>
    <w:lvl w:ilvl="0" w:tplc="32B6FF94">
      <w:start w:val="1"/>
      <w:numFmt w:val="bullet"/>
      <w:lvlText w:val=""/>
      <w:lvlJc w:val="left"/>
      <w:pPr>
        <w:ind w:left="720" w:hanging="360"/>
      </w:pPr>
      <w:rPr>
        <w:rFonts w:ascii="Symbol" w:hAnsi="Symbol" w:hint="default"/>
      </w:rPr>
    </w:lvl>
    <w:lvl w:ilvl="1" w:tplc="6EE0242C">
      <w:start w:val="1"/>
      <w:numFmt w:val="bullet"/>
      <w:lvlText w:val="o"/>
      <w:lvlJc w:val="left"/>
      <w:pPr>
        <w:ind w:left="1440" w:hanging="360"/>
      </w:pPr>
      <w:rPr>
        <w:rFonts w:ascii="Courier New" w:hAnsi="Courier New" w:hint="default"/>
      </w:rPr>
    </w:lvl>
    <w:lvl w:ilvl="2" w:tplc="1BD2ABD8">
      <w:start w:val="1"/>
      <w:numFmt w:val="bullet"/>
      <w:lvlText w:val=""/>
      <w:lvlJc w:val="left"/>
      <w:pPr>
        <w:ind w:left="2160" w:hanging="360"/>
      </w:pPr>
      <w:rPr>
        <w:rFonts w:ascii="Wingdings" w:hAnsi="Wingdings" w:hint="default"/>
      </w:rPr>
    </w:lvl>
    <w:lvl w:ilvl="3" w:tplc="2D5A270A">
      <w:start w:val="1"/>
      <w:numFmt w:val="bullet"/>
      <w:lvlText w:val=""/>
      <w:lvlJc w:val="left"/>
      <w:pPr>
        <w:ind w:left="2880" w:hanging="360"/>
      </w:pPr>
      <w:rPr>
        <w:rFonts w:ascii="Symbol" w:hAnsi="Symbol" w:hint="default"/>
      </w:rPr>
    </w:lvl>
    <w:lvl w:ilvl="4" w:tplc="320E8B6E">
      <w:start w:val="1"/>
      <w:numFmt w:val="bullet"/>
      <w:lvlText w:val="o"/>
      <w:lvlJc w:val="left"/>
      <w:pPr>
        <w:ind w:left="3600" w:hanging="360"/>
      </w:pPr>
      <w:rPr>
        <w:rFonts w:ascii="Courier New" w:hAnsi="Courier New" w:hint="default"/>
      </w:rPr>
    </w:lvl>
    <w:lvl w:ilvl="5" w:tplc="79588452">
      <w:start w:val="1"/>
      <w:numFmt w:val="bullet"/>
      <w:lvlText w:val=""/>
      <w:lvlJc w:val="left"/>
      <w:pPr>
        <w:ind w:left="4320" w:hanging="360"/>
      </w:pPr>
      <w:rPr>
        <w:rFonts w:ascii="Wingdings" w:hAnsi="Wingdings" w:hint="default"/>
      </w:rPr>
    </w:lvl>
    <w:lvl w:ilvl="6" w:tplc="CC345FCE">
      <w:start w:val="1"/>
      <w:numFmt w:val="bullet"/>
      <w:lvlText w:val=""/>
      <w:lvlJc w:val="left"/>
      <w:pPr>
        <w:ind w:left="5040" w:hanging="360"/>
      </w:pPr>
      <w:rPr>
        <w:rFonts w:ascii="Symbol" w:hAnsi="Symbol" w:hint="default"/>
      </w:rPr>
    </w:lvl>
    <w:lvl w:ilvl="7" w:tplc="C4B854AA">
      <w:start w:val="1"/>
      <w:numFmt w:val="bullet"/>
      <w:lvlText w:val="o"/>
      <w:lvlJc w:val="left"/>
      <w:pPr>
        <w:ind w:left="5760" w:hanging="360"/>
      </w:pPr>
      <w:rPr>
        <w:rFonts w:ascii="Courier New" w:hAnsi="Courier New" w:hint="default"/>
      </w:rPr>
    </w:lvl>
    <w:lvl w:ilvl="8" w:tplc="88F6D94A">
      <w:start w:val="1"/>
      <w:numFmt w:val="bullet"/>
      <w:lvlText w:val=""/>
      <w:lvlJc w:val="left"/>
      <w:pPr>
        <w:ind w:left="6480" w:hanging="360"/>
      </w:pPr>
      <w:rPr>
        <w:rFonts w:ascii="Wingdings" w:hAnsi="Wingdings" w:hint="default"/>
      </w:rPr>
    </w:lvl>
  </w:abstractNum>
  <w:abstractNum w:abstractNumId="52" w15:restartNumberingAfterBreak="0">
    <w:nsid w:val="30155DE5"/>
    <w:multiLevelType w:val="hybridMultilevel"/>
    <w:tmpl w:val="C8E6B31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53" w15:restartNumberingAfterBreak="0">
    <w:nsid w:val="31FE07AF"/>
    <w:multiLevelType w:val="hybridMultilevel"/>
    <w:tmpl w:val="C606719A"/>
    <w:lvl w:ilvl="0" w:tplc="FFFFFFFF">
      <w:start w:val="1"/>
      <w:numFmt w:val="bullet"/>
      <w:lvlText w:val=""/>
      <w:lvlJc w:val="left"/>
      <w:pPr>
        <w:ind w:left="720" w:hanging="360"/>
      </w:pPr>
      <w:rPr>
        <w:rFonts w:ascii="Symbol" w:hAnsi="Symbol" w:hint="default"/>
      </w:rPr>
    </w:lvl>
    <w:lvl w:ilvl="1" w:tplc="ED2A1330">
      <w:start w:val="1"/>
      <w:numFmt w:val="bullet"/>
      <w:lvlText w:val="o"/>
      <w:lvlJc w:val="left"/>
      <w:pPr>
        <w:ind w:left="1440" w:hanging="360"/>
      </w:pPr>
      <w:rPr>
        <w:rFonts w:ascii="Courier New" w:hAnsi="Courier New" w:hint="default"/>
      </w:rPr>
    </w:lvl>
    <w:lvl w:ilvl="2" w:tplc="93DE596C">
      <w:start w:val="1"/>
      <w:numFmt w:val="bullet"/>
      <w:lvlText w:val=""/>
      <w:lvlJc w:val="left"/>
      <w:pPr>
        <w:ind w:left="2160" w:hanging="360"/>
      </w:pPr>
      <w:rPr>
        <w:rFonts w:ascii="Wingdings" w:hAnsi="Wingdings" w:hint="default"/>
      </w:rPr>
    </w:lvl>
    <w:lvl w:ilvl="3" w:tplc="EF2294D2">
      <w:start w:val="1"/>
      <w:numFmt w:val="bullet"/>
      <w:lvlText w:val=""/>
      <w:lvlJc w:val="left"/>
      <w:pPr>
        <w:ind w:left="2880" w:hanging="360"/>
      </w:pPr>
      <w:rPr>
        <w:rFonts w:ascii="Symbol" w:hAnsi="Symbol" w:hint="default"/>
      </w:rPr>
    </w:lvl>
    <w:lvl w:ilvl="4" w:tplc="AB40475E">
      <w:start w:val="1"/>
      <w:numFmt w:val="bullet"/>
      <w:lvlText w:val="o"/>
      <w:lvlJc w:val="left"/>
      <w:pPr>
        <w:ind w:left="3600" w:hanging="360"/>
      </w:pPr>
      <w:rPr>
        <w:rFonts w:ascii="Courier New" w:hAnsi="Courier New" w:hint="default"/>
      </w:rPr>
    </w:lvl>
    <w:lvl w:ilvl="5" w:tplc="78CA490C">
      <w:start w:val="1"/>
      <w:numFmt w:val="bullet"/>
      <w:lvlText w:val=""/>
      <w:lvlJc w:val="left"/>
      <w:pPr>
        <w:ind w:left="4320" w:hanging="360"/>
      </w:pPr>
      <w:rPr>
        <w:rFonts w:ascii="Wingdings" w:hAnsi="Wingdings" w:hint="default"/>
      </w:rPr>
    </w:lvl>
    <w:lvl w:ilvl="6" w:tplc="B5FABBFA">
      <w:start w:val="1"/>
      <w:numFmt w:val="bullet"/>
      <w:lvlText w:val=""/>
      <w:lvlJc w:val="left"/>
      <w:pPr>
        <w:ind w:left="5040" w:hanging="360"/>
      </w:pPr>
      <w:rPr>
        <w:rFonts w:ascii="Symbol" w:hAnsi="Symbol" w:hint="default"/>
      </w:rPr>
    </w:lvl>
    <w:lvl w:ilvl="7" w:tplc="FE2C8F78">
      <w:start w:val="1"/>
      <w:numFmt w:val="bullet"/>
      <w:lvlText w:val="o"/>
      <w:lvlJc w:val="left"/>
      <w:pPr>
        <w:ind w:left="5760" w:hanging="360"/>
      </w:pPr>
      <w:rPr>
        <w:rFonts w:ascii="Courier New" w:hAnsi="Courier New" w:hint="default"/>
      </w:rPr>
    </w:lvl>
    <w:lvl w:ilvl="8" w:tplc="957ADD4E">
      <w:start w:val="1"/>
      <w:numFmt w:val="bullet"/>
      <w:lvlText w:val=""/>
      <w:lvlJc w:val="left"/>
      <w:pPr>
        <w:ind w:left="6480" w:hanging="360"/>
      </w:pPr>
      <w:rPr>
        <w:rFonts w:ascii="Wingdings" w:hAnsi="Wingdings" w:hint="default"/>
      </w:rPr>
    </w:lvl>
  </w:abstractNum>
  <w:abstractNum w:abstractNumId="54" w15:restartNumberingAfterBreak="0">
    <w:nsid w:val="329704B8"/>
    <w:multiLevelType w:val="hybridMultilevel"/>
    <w:tmpl w:val="85687F3E"/>
    <w:lvl w:ilvl="0" w:tplc="28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55" w15:restartNumberingAfterBreak="0">
    <w:nsid w:val="349E4531"/>
    <w:multiLevelType w:val="hybridMultilevel"/>
    <w:tmpl w:val="464EB458"/>
    <w:lvl w:ilvl="0" w:tplc="2496EB92">
      <w:start w:val="1"/>
      <w:numFmt w:val="bullet"/>
      <w:lvlText w:val=""/>
      <w:lvlJc w:val="left"/>
      <w:pPr>
        <w:ind w:left="720" w:hanging="360"/>
      </w:pPr>
      <w:rPr>
        <w:rFonts w:ascii="Symbol" w:hAnsi="Symbol" w:hint="default"/>
      </w:rPr>
    </w:lvl>
    <w:lvl w:ilvl="1" w:tplc="D47075EE">
      <w:start w:val="1"/>
      <w:numFmt w:val="bullet"/>
      <w:lvlText w:val="o"/>
      <w:lvlJc w:val="left"/>
      <w:pPr>
        <w:ind w:left="1440" w:hanging="360"/>
      </w:pPr>
      <w:rPr>
        <w:rFonts w:ascii="Courier New" w:hAnsi="Courier New" w:hint="default"/>
      </w:rPr>
    </w:lvl>
    <w:lvl w:ilvl="2" w:tplc="A570324C">
      <w:start w:val="1"/>
      <w:numFmt w:val="bullet"/>
      <w:lvlText w:val=""/>
      <w:lvlJc w:val="left"/>
      <w:pPr>
        <w:ind w:left="2160" w:hanging="360"/>
      </w:pPr>
      <w:rPr>
        <w:rFonts w:ascii="Wingdings" w:hAnsi="Wingdings" w:hint="default"/>
      </w:rPr>
    </w:lvl>
    <w:lvl w:ilvl="3" w:tplc="00A86A52">
      <w:start w:val="1"/>
      <w:numFmt w:val="bullet"/>
      <w:lvlText w:val=""/>
      <w:lvlJc w:val="left"/>
      <w:pPr>
        <w:ind w:left="2880" w:hanging="360"/>
      </w:pPr>
      <w:rPr>
        <w:rFonts w:ascii="Symbol" w:hAnsi="Symbol" w:hint="default"/>
      </w:rPr>
    </w:lvl>
    <w:lvl w:ilvl="4" w:tplc="421242CA">
      <w:start w:val="1"/>
      <w:numFmt w:val="bullet"/>
      <w:lvlText w:val="o"/>
      <w:lvlJc w:val="left"/>
      <w:pPr>
        <w:ind w:left="3600" w:hanging="360"/>
      </w:pPr>
      <w:rPr>
        <w:rFonts w:ascii="Courier New" w:hAnsi="Courier New" w:hint="default"/>
      </w:rPr>
    </w:lvl>
    <w:lvl w:ilvl="5" w:tplc="C84CC23E">
      <w:start w:val="1"/>
      <w:numFmt w:val="bullet"/>
      <w:lvlText w:val=""/>
      <w:lvlJc w:val="left"/>
      <w:pPr>
        <w:ind w:left="4320" w:hanging="360"/>
      </w:pPr>
      <w:rPr>
        <w:rFonts w:ascii="Wingdings" w:hAnsi="Wingdings" w:hint="default"/>
      </w:rPr>
    </w:lvl>
    <w:lvl w:ilvl="6" w:tplc="713A5D42">
      <w:start w:val="1"/>
      <w:numFmt w:val="bullet"/>
      <w:lvlText w:val=""/>
      <w:lvlJc w:val="left"/>
      <w:pPr>
        <w:ind w:left="5040" w:hanging="360"/>
      </w:pPr>
      <w:rPr>
        <w:rFonts w:ascii="Symbol" w:hAnsi="Symbol" w:hint="default"/>
      </w:rPr>
    </w:lvl>
    <w:lvl w:ilvl="7" w:tplc="32C88EFC">
      <w:start w:val="1"/>
      <w:numFmt w:val="bullet"/>
      <w:lvlText w:val="o"/>
      <w:lvlJc w:val="left"/>
      <w:pPr>
        <w:ind w:left="5760" w:hanging="360"/>
      </w:pPr>
      <w:rPr>
        <w:rFonts w:ascii="Courier New" w:hAnsi="Courier New" w:hint="default"/>
      </w:rPr>
    </w:lvl>
    <w:lvl w:ilvl="8" w:tplc="C290AABE">
      <w:start w:val="1"/>
      <w:numFmt w:val="bullet"/>
      <w:lvlText w:val=""/>
      <w:lvlJc w:val="left"/>
      <w:pPr>
        <w:ind w:left="6480" w:hanging="360"/>
      </w:pPr>
      <w:rPr>
        <w:rFonts w:ascii="Wingdings" w:hAnsi="Wingdings" w:hint="default"/>
      </w:rPr>
    </w:lvl>
  </w:abstractNum>
  <w:abstractNum w:abstractNumId="56" w15:restartNumberingAfterBreak="0">
    <w:nsid w:val="358E44CF"/>
    <w:multiLevelType w:val="hybridMultilevel"/>
    <w:tmpl w:val="FC389F7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15:restartNumberingAfterBreak="0">
    <w:nsid w:val="35CC1D01"/>
    <w:multiLevelType w:val="hybridMultilevel"/>
    <w:tmpl w:val="EF88B25A"/>
    <w:lvl w:ilvl="0" w:tplc="C1C07F96">
      <w:start w:val="1"/>
      <w:numFmt w:val="bullet"/>
      <w:lvlText w:val=""/>
      <w:lvlJc w:val="left"/>
      <w:pPr>
        <w:ind w:left="720" w:hanging="360"/>
      </w:pPr>
      <w:rPr>
        <w:rFonts w:ascii="Symbol" w:hAnsi="Symbol" w:hint="default"/>
      </w:rPr>
    </w:lvl>
    <w:lvl w:ilvl="1" w:tplc="0C628496">
      <w:start w:val="1"/>
      <w:numFmt w:val="bullet"/>
      <w:lvlText w:val=""/>
      <w:lvlJc w:val="left"/>
      <w:pPr>
        <w:ind w:left="1440" w:hanging="360"/>
      </w:pPr>
      <w:rPr>
        <w:rFonts w:ascii="Symbol" w:hAnsi="Symbol" w:hint="default"/>
      </w:rPr>
    </w:lvl>
    <w:lvl w:ilvl="2" w:tplc="0C08D1AA">
      <w:start w:val="1"/>
      <w:numFmt w:val="bullet"/>
      <w:lvlText w:val=""/>
      <w:lvlJc w:val="left"/>
      <w:pPr>
        <w:ind w:left="2160" w:hanging="360"/>
      </w:pPr>
      <w:rPr>
        <w:rFonts w:ascii="Wingdings" w:hAnsi="Wingdings" w:hint="default"/>
      </w:rPr>
    </w:lvl>
    <w:lvl w:ilvl="3" w:tplc="08449864">
      <w:start w:val="1"/>
      <w:numFmt w:val="bullet"/>
      <w:lvlText w:val=""/>
      <w:lvlJc w:val="left"/>
      <w:pPr>
        <w:ind w:left="2880" w:hanging="360"/>
      </w:pPr>
      <w:rPr>
        <w:rFonts w:ascii="Symbol" w:hAnsi="Symbol" w:hint="default"/>
      </w:rPr>
    </w:lvl>
    <w:lvl w:ilvl="4" w:tplc="B5227B6C">
      <w:start w:val="1"/>
      <w:numFmt w:val="bullet"/>
      <w:lvlText w:val="o"/>
      <w:lvlJc w:val="left"/>
      <w:pPr>
        <w:ind w:left="3600" w:hanging="360"/>
      </w:pPr>
      <w:rPr>
        <w:rFonts w:ascii="Courier New" w:hAnsi="Courier New" w:hint="default"/>
      </w:rPr>
    </w:lvl>
    <w:lvl w:ilvl="5" w:tplc="5E80DC3C">
      <w:start w:val="1"/>
      <w:numFmt w:val="bullet"/>
      <w:lvlText w:val=""/>
      <w:lvlJc w:val="left"/>
      <w:pPr>
        <w:ind w:left="4320" w:hanging="360"/>
      </w:pPr>
      <w:rPr>
        <w:rFonts w:ascii="Wingdings" w:hAnsi="Wingdings" w:hint="default"/>
      </w:rPr>
    </w:lvl>
    <w:lvl w:ilvl="6" w:tplc="8B84E7D2">
      <w:start w:val="1"/>
      <w:numFmt w:val="bullet"/>
      <w:lvlText w:val=""/>
      <w:lvlJc w:val="left"/>
      <w:pPr>
        <w:ind w:left="5040" w:hanging="360"/>
      </w:pPr>
      <w:rPr>
        <w:rFonts w:ascii="Symbol" w:hAnsi="Symbol" w:hint="default"/>
      </w:rPr>
    </w:lvl>
    <w:lvl w:ilvl="7" w:tplc="294CB262">
      <w:start w:val="1"/>
      <w:numFmt w:val="bullet"/>
      <w:lvlText w:val="o"/>
      <w:lvlJc w:val="left"/>
      <w:pPr>
        <w:ind w:left="5760" w:hanging="360"/>
      </w:pPr>
      <w:rPr>
        <w:rFonts w:ascii="Courier New" w:hAnsi="Courier New" w:hint="default"/>
      </w:rPr>
    </w:lvl>
    <w:lvl w:ilvl="8" w:tplc="DBC6F106">
      <w:start w:val="1"/>
      <w:numFmt w:val="bullet"/>
      <w:lvlText w:val=""/>
      <w:lvlJc w:val="left"/>
      <w:pPr>
        <w:ind w:left="6480" w:hanging="360"/>
      </w:pPr>
      <w:rPr>
        <w:rFonts w:ascii="Wingdings" w:hAnsi="Wingdings" w:hint="default"/>
      </w:rPr>
    </w:lvl>
  </w:abstractNum>
  <w:abstractNum w:abstractNumId="58" w15:restartNumberingAfterBreak="0">
    <w:nsid w:val="370567DB"/>
    <w:multiLevelType w:val="hybridMultilevel"/>
    <w:tmpl w:val="2A428352"/>
    <w:lvl w:ilvl="0" w:tplc="65E44E3E">
      <w:start w:val="1"/>
      <w:numFmt w:val="bullet"/>
      <w:lvlText w:val="o"/>
      <w:lvlJc w:val="left"/>
      <w:pPr>
        <w:ind w:left="720" w:hanging="360"/>
      </w:pPr>
      <w:rPr>
        <w:rFonts w:ascii="Courier New" w:hAnsi="Courier New" w:hint="default"/>
      </w:rPr>
    </w:lvl>
    <w:lvl w:ilvl="1" w:tplc="0F802632">
      <w:start w:val="1"/>
      <w:numFmt w:val="bullet"/>
      <w:lvlText w:val="o"/>
      <w:lvlJc w:val="left"/>
      <w:pPr>
        <w:ind w:left="1440" w:hanging="360"/>
      </w:pPr>
      <w:rPr>
        <w:rFonts w:ascii="Courier New" w:hAnsi="Courier New" w:hint="default"/>
      </w:rPr>
    </w:lvl>
    <w:lvl w:ilvl="2" w:tplc="D690EE56">
      <w:start w:val="1"/>
      <w:numFmt w:val="bullet"/>
      <w:lvlText w:val=""/>
      <w:lvlJc w:val="left"/>
      <w:pPr>
        <w:ind w:left="2160" w:hanging="360"/>
      </w:pPr>
      <w:rPr>
        <w:rFonts w:ascii="Wingdings" w:hAnsi="Wingdings" w:hint="default"/>
      </w:rPr>
    </w:lvl>
    <w:lvl w:ilvl="3" w:tplc="E23CB0B8">
      <w:start w:val="1"/>
      <w:numFmt w:val="bullet"/>
      <w:lvlText w:val=""/>
      <w:lvlJc w:val="left"/>
      <w:pPr>
        <w:ind w:left="2880" w:hanging="360"/>
      </w:pPr>
      <w:rPr>
        <w:rFonts w:ascii="Symbol" w:hAnsi="Symbol" w:hint="default"/>
      </w:rPr>
    </w:lvl>
    <w:lvl w:ilvl="4" w:tplc="3224DA0A">
      <w:start w:val="1"/>
      <w:numFmt w:val="bullet"/>
      <w:lvlText w:val="o"/>
      <w:lvlJc w:val="left"/>
      <w:pPr>
        <w:ind w:left="3600" w:hanging="360"/>
      </w:pPr>
      <w:rPr>
        <w:rFonts w:ascii="Courier New" w:hAnsi="Courier New" w:hint="default"/>
      </w:rPr>
    </w:lvl>
    <w:lvl w:ilvl="5" w:tplc="7026D254">
      <w:start w:val="1"/>
      <w:numFmt w:val="bullet"/>
      <w:lvlText w:val=""/>
      <w:lvlJc w:val="left"/>
      <w:pPr>
        <w:ind w:left="4320" w:hanging="360"/>
      </w:pPr>
      <w:rPr>
        <w:rFonts w:ascii="Wingdings" w:hAnsi="Wingdings" w:hint="default"/>
      </w:rPr>
    </w:lvl>
    <w:lvl w:ilvl="6" w:tplc="8570B96A">
      <w:start w:val="1"/>
      <w:numFmt w:val="bullet"/>
      <w:lvlText w:val=""/>
      <w:lvlJc w:val="left"/>
      <w:pPr>
        <w:ind w:left="5040" w:hanging="360"/>
      </w:pPr>
      <w:rPr>
        <w:rFonts w:ascii="Symbol" w:hAnsi="Symbol" w:hint="default"/>
      </w:rPr>
    </w:lvl>
    <w:lvl w:ilvl="7" w:tplc="9036D030">
      <w:start w:val="1"/>
      <w:numFmt w:val="bullet"/>
      <w:lvlText w:val="o"/>
      <w:lvlJc w:val="left"/>
      <w:pPr>
        <w:ind w:left="5760" w:hanging="360"/>
      </w:pPr>
      <w:rPr>
        <w:rFonts w:ascii="Courier New" w:hAnsi="Courier New" w:hint="default"/>
      </w:rPr>
    </w:lvl>
    <w:lvl w:ilvl="8" w:tplc="43AC8ADA">
      <w:start w:val="1"/>
      <w:numFmt w:val="bullet"/>
      <w:lvlText w:val=""/>
      <w:lvlJc w:val="left"/>
      <w:pPr>
        <w:ind w:left="6480" w:hanging="360"/>
      </w:pPr>
      <w:rPr>
        <w:rFonts w:ascii="Wingdings" w:hAnsi="Wingdings" w:hint="default"/>
      </w:rPr>
    </w:lvl>
  </w:abstractNum>
  <w:abstractNum w:abstractNumId="59" w15:restartNumberingAfterBreak="0">
    <w:nsid w:val="38444F41"/>
    <w:multiLevelType w:val="hybridMultilevel"/>
    <w:tmpl w:val="72FE0FA6"/>
    <w:lvl w:ilvl="0" w:tplc="CBE00B2C">
      <w:start w:val="1"/>
      <w:numFmt w:val="bullet"/>
      <w:lvlText w:val=""/>
      <w:lvlJc w:val="left"/>
      <w:pPr>
        <w:ind w:left="720" w:hanging="360"/>
      </w:pPr>
      <w:rPr>
        <w:rFonts w:ascii="Symbol" w:hAnsi="Symbol" w:hint="default"/>
      </w:rPr>
    </w:lvl>
    <w:lvl w:ilvl="1" w:tplc="D57EDA2A">
      <w:start w:val="1"/>
      <w:numFmt w:val="bullet"/>
      <w:lvlText w:val="o"/>
      <w:lvlJc w:val="left"/>
      <w:pPr>
        <w:ind w:left="1440" w:hanging="360"/>
      </w:pPr>
      <w:rPr>
        <w:rFonts w:ascii="Courier New" w:hAnsi="Courier New" w:hint="default"/>
      </w:rPr>
    </w:lvl>
    <w:lvl w:ilvl="2" w:tplc="1382ABE8">
      <w:start w:val="1"/>
      <w:numFmt w:val="bullet"/>
      <w:lvlText w:val=""/>
      <w:lvlJc w:val="left"/>
      <w:pPr>
        <w:ind w:left="2160" w:hanging="360"/>
      </w:pPr>
      <w:rPr>
        <w:rFonts w:ascii="Wingdings" w:hAnsi="Wingdings" w:hint="default"/>
      </w:rPr>
    </w:lvl>
    <w:lvl w:ilvl="3" w:tplc="6DA4927A">
      <w:start w:val="1"/>
      <w:numFmt w:val="bullet"/>
      <w:lvlText w:val=""/>
      <w:lvlJc w:val="left"/>
      <w:pPr>
        <w:ind w:left="2880" w:hanging="360"/>
      </w:pPr>
      <w:rPr>
        <w:rFonts w:ascii="Symbol" w:hAnsi="Symbol" w:hint="default"/>
      </w:rPr>
    </w:lvl>
    <w:lvl w:ilvl="4" w:tplc="FF90D0A0">
      <w:start w:val="1"/>
      <w:numFmt w:val="bullet"/>
      <w:lvlText w:val="o"/>
      <w:lvlJc w:val="left"/>
      <w:pPr>
        <w:ind w:left="3600" w:hanging="360"/>
      </w:pPr>
      <w:rPr>
        <w:rFonts w:ascii="Courier New" w:hAnsi="Courier New" w:hint="default"/>
      </w:rPr>
    </w:lvl>
    <w:lvl w:ilvl="5" w:tplc="393E46FC">
      <w:start w:val="1"/>
      <w:numFmt w:val="bullet"/>
      <w:lvlText w:val=""/>
      <w:lvlJc w:val="left"/>
      <w:pPr>
        <w:ind w:left="4320" w:hanging="360"/>
      </w:pPr>
      <w:rPr>
        <w:rFonts w:ascii="Wingdings" w:hAnsi="Wingdings" w:hint="default"/>
      </w:rPr>
    </w:lvl>
    <w:lvl w:ilvl="6" w:tplc="A5646B56">
      <w:start w:val="1"/>
      <w:numFmt w:val="bullet"/>
      <w:lvlText w:val=""/>
      <w:lvlJc w:val="left"/>
      <w:pPr>
        <w:ind w:left="5040" w:hanging="360"/>
      </w:pPr>
      <w:rPr>
        <w:rFonts w:ascii="Symbol" w:hAnsi="Symbol" w:hint="default"/>
      </w:rPr>
    </w:lvl>
    <w:lvl w:ilvl="7" w:tplc="1B32A168">
      <w:start w:val="1"/>
      <w:numFmt w:val="bullet"/>
      <w:lvlText w:val="o"/>
      <w:lvlJc w:val="left"/>
      <w:pPr>
        <w:ind w:left="5760" w:hanging="360"/>
      </w:pPr>
      <w:rPr>
        <w:rFonts w:ascii="Courier New" w:hAnsi="Courier New" w:hint="default"/>
      </w:rPr>
    </w:lvl>
    <w:lvl w:ilvl="8" w:tplc="971A5D36">
      <w:start w:val="1"/>
      <w:numFmt w:val="bullet"/>
      <w:lvlText w:val=""/>
      <w:lvlJc w:val="left"/>
      <w:pPr>
        <w:ind w:left="6480" w:hanging="360"/>
      </w:pPr>
      <w:rPr>
        <w:rFonts w:ascii="Wingdings" w:hAnsi="Wingdings" w:hint="default"/>
      </w:rPr>
    </w:lvl>
  </w:abstractNum>
  <w:abstractNum w:abstractNumId="60" w15:restartNumberingAfterBreak="0">
    <w:nsid w:val="38833899"/>
    <w:multiLevelType w:val="hybridMultilevel"/>
    <w:tmpl w:val="EB047C2A"/>
    <w:lvl w:ilvl="0" w:tplc="F89AB1AA">
      <w:start w:val="1"/>
      <w:numFmt w:val="bullet"/>
      <w:lvlText w:val=""/>
      <w:lvlJc w:val="left"/>
      <w:pPr>
        <w:ind w:left="720" w:hanging="360"/>
      </w:pPr>
      <w:rPr>
        <w:rFonts w:ascii="Symbol" w:hAnsi="Symbol" w:hint="default"/>
      </w:rPr>
    </w:lvl>
    <w:lvl w:ilvl="1" w:tplc="500665C4">
      <w:start w:val="1"/>
      <w:numFmt w:val="bullet"/>
      <w:lvlText w:val=""/>
      <w:lvlJc w:val="left"/>
      <w:pPr>
        <w:ind w:left="1440" w:hanging="360"/>
      </w:pPr>
      <w:rPr>
        <w:rFonts w:ascii="Symbol" w:hAnsi="Symbol" w:hint="default"/>
      </w:rPr>
    </w:lvl>
    <w:lvl w:ilvl="2" w:tplc="744CFD5A">
      <w:start w:val="1"/>
      <w:numFmt w:val="bullet"/>
      <w:lvlText w:val=""/>
      <w:lvlJc w:val="left"/>
      <w:pPr>
        <w:ind w:left="2160" w:hanging="360"/>
      </w:pPr>
      <w:rPr>
        <w:rFonts w:ascii="Wingdings" w:hAnsi="Wingdings" w:hint="default"/>
      </w:rPr>
    </w:lvl>
    <w:lvl w:ilvl="3" w:tplc="0E9E4226">
      <w:start w:val="1"/>
      <w:numFmt w:val="bullet"/>
      <w:lvlText w:val=""/>
      <w:lvlJc w:val="left"/>
      <w:pPr>
        <w:ind w:left="2880" w:hanging="360"/>
      </w:pPr>
      <w:rPr>
        <w:rFonts w:ascii="Symbol" w:hAnsi="Symbol" w:hint="default"/>
      </w:rPr>
    </w:lvl>
    <w:lvl w:ilvl="4" w:tplc="30988546">
      <w:start w:val="1"/>
      <w:numFmt w:val="bullet"/>
      <w:lvlText w:val="o"/>
      <w:lvlJc w:val="left"/>
      <w:pPr>
        <w:ind w:left="3600" w:hanging="360"/>
      </w:pPr>
      <w:rPr>
        <w:rFonts w:ascii="Courier New" w:hAnsi="Courier New" w:hint="default"/>
      </w:rPr>
    </w:lvl>
    <w:lvl w:ilvl="5" w:tplc="4F422F48">
      <w:start w:val="1"/>
      <w:numFmt w:val="bullet"/>
      <w:lvlText w:val=""/>
      <w:lvlJc w:val="left"/>
      <w:pPr>
        <w:ind w:left="4320" w:hanging="360"/>
      </w:pPr>
      <w:rPr>
        <w:rFonts w:ascii="Wingdings" w:hAnsi="Wingdings" w:hint="default"/>
      </w:rPr>
    </w:lvl>
    <w:lvl w:ilvl="6" w:tplc="6A36146E">
      <w:start w:val="1"/>
      <w:numFmt w:val="bullet"/>
      <w:lvlText w:val=""/>
      <w:lvlJc w:val="left"/>
      <w:pPr>
        <w:ind w:left="5040" w:hanging="360"/>
      </w:pPr>
      <w:rPr>
        <w:rFonts w:ascii="Symbol" w:hAnsi="Symbol" w:hint="default"/>
      </w:rPr>
    </w:lvl>
    <w:lvl w:ilvl="7" w:tplc="12023B44">
      <w:start w:val="1"/>
      <w:numFmt w:val="bullet"/>
      <w:lvlText w:val="o"/>
      <w:lvlJc w:val="left"/>
      <w:pPr>
        <w:ind w:left="5760" w:hanging="360"/>
      </w:pPr>
      <w:rPr>
        <w:rFonts w:ascii="Courier New" w:hAnsi="Courier New" w:hint="default"/>
      </w:rPr>
    </w:lvl>
    <w:lvl w:ilvl="8" w:tplc="26F62BF6">
      <w:start w:val="1"/>
      <w:numFmt w:val="bullet"/>
      <w:lvlText w:val=""/>
      <w:lvlJc w:val="left"/>
      <w:pPr>
        <w:ind w:left="6480" w:hanging="360"/>
      </w:pPr>
      <w:rPr>
        <w:rFonts w:ascii="Wingdings" w:hAnsi="Wingdings" w:hint="default"/>
      </w:rPr>
    </w:lvl>
  </w:abstractNum>
  <w:abstractNum w:abstractNumId="61" w15:restartNumberingAfterBreak="0">
    <w:nsid w:val="3E5468E0"/>
    <w:multiLevelType w:val="hybridMultilevel"/>
    <w:tmpl w:val="5986D694"/>
    <w:lvl w:ilvl="0" w:tplc="746269A0">
      <w:start w:val="1"/>
      <w:numFmt w:val="bullet"/>
      <w:lvlText w:val=""/>
      <w:lvlJc w:val="left"/>
      <w:pPr>
        <w:ind w:left="720" w:hanging="360"/>
      </w:pPr>
      <w:rPr>
        <w:rFonts w:ascii="Symbol" w:hAnsi="Symbol" w:hint="default"/>
      </w:rPr>
    </w:lvl>
    <w:lvl w:ilvl="1" w:tplc="B490771E">
      <w:start w:val="1"/>
      <w:numFmt w:val="bullet"/>
      <w:lvlText w:val=""/>
      <w:lvlJc w:val="left"/>
      <w:pPr>
        <w:ind w:left="1440" w:hanging="360"/>
      </w:pPr>
      <w:rPr>
        <w:rFonts w:ascii="Symbol" w:hAnsi="Symbol" w:hint="default"/>
      </w:rPr>
    </w:lvl>
    <w:lvl w:ilvl="2" w:tplc="18C6C6C4">
      <w:start w:val="1"/>
      <w:numFmt w:val="bullet"/>
      <w:lvlText w:val=""/>
      <w:lvlJc w:val="left"/>
      <w:pPr>
        <w:ind w:left="2160" w:hanging="360"/>
      </w:pPr>
      <w:rPr>
        <w:rFonts w:ascii="Wingdings" w:hAnsi="Wingdings" w:hint="default"/>
      </w:rPr>
    </w:lvl>
    <w:lvl w:ilvl="3" w:tplc="E41C936A">
      <w:start w:val="1"/>
      <w:numFmt w:val="bullet"/>
      <w:lvlText w:val=""/>
      <w:lvlJc w:val="left"/>
      <w:pPr>
        <w:ind w:left="2880" w:hanging="360"/>
      </w:pPr>
      <w:rPr>
        <w:rFonts w:ascii="Symbol" w:hAnsi="Symbol" w:hint="default"/>
      </w:rPr>
    </w:lvl>
    <w:lvl w:ilvl="4" w:tplc="DD2A2AC6">
      <w:start w:val="1"/>
      <w:numFmt w:val="bullet"/>
      <w:lvlText w:val="o"/>
      <w:lvlJc w:val="left"/>
      <w:pPr>
        <w:ind w:left="3600" w:hanging="360"/>
      </w:pPr>
      <w:rPr>
        <w:rFonts w:ascii="Courier New" w:hAnsi="Courier New" w:hint="default"/>
      </w:rPr>
    </w:lvl>
    <w:lvl w:ilvl="5" w:tplc="55E6BD54">
      <w:start w:val="1"/>
      <w:numFmt w:val="bullet"/>
      <w:lvlText w:val=""/>
      <w:lvlJc w:val="left"/>
      <w:pPr>
        <w:ind w:left="4320" w:hanging="360"/>
      </w:pPr>
      <w:rPr>
        <w:rFonts w:ascii="Wingdings" w:hAnsi="Wingdings" w:hint="default"/>
      </w:rPr>
    </w:lvl>
    <w:lvl w:ilvl="6" w:tplc="C50008C6">
      <w:start w:val="1"/>
      <w:numFmt w:val="bullet"/>
      <w:lvlText w:val=""/>
      <w:lvlJc w:val="left"/>
      <w:pPr>
        <w:ind w:left="5040" w:hanging="360"/>
      </w:pPr>
      <w:rPr>
        <w:rFonts w:ascii="Symbol" w:hAnsi="Symbol" w:hint="default"/>
      </w:rPr>
    </w:lvl>
    <w:lvl w:ilvl="7" w:tplc="F3FE198E">
      <w:start w:val="1"/>
      <w:numFmt w:val="bullet"/>
      <w:lvlText w:val="o"/>
      <w:lvlJc w:val="left"/>
      <w:pPr>
        <w:ind w:left="5760" w:hanging="360"/>
      </w:pPr>
      <w:rPr>
        <w:rFonts w:ascii="Courier New" w:hAnsi="Courier New" w:hint="default"/>
      </w:rPr>
    </w:lvl>
    <w:lvl w:ilvl="8" w:tplc="9D50AC94">
      <w:start w:val="1"/>
      <w:numFmt w:val="bullet"/>
      <w:lvlText w:val=""/>
      <w:lvlJc w:val="left"/>
      <w:pPr>
        <w:ind w:left="6480" w:hanging="360"/>
      </w:pPr>
      <w:rPr>
        <w:rFonts w:ascii="Wingdings" w:hAnsi="Wingdings" w:hint="default"/>
      </w:rPr>
    </w:lvl>
  </w:abstractNum>
  <w:abstractNum w:abstractNumId="62" w15:restartNumberingAfterBreak="0">
    <w:nsid w:val="3E9D56AA"/>
    <w:multiLevelType w:val="hybridMultilevel"/>
    <w:tmpl w:val="08E0DE6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63" w15:restartNumberingAfterBreak="0">
    <w:nsid w:val="3F7C3E7C"/>
    <w:multiLevelType w:val="hybridMultilevel"/>
    <w:tmpl w:val="CD14125C"/>
    <w:lvl w:ilvl="0" w:tplc="A9C8E9EA">
      <w:start w:val="1"/>
      <w:numFmt w:val="bullet"/>
      <w:lvlText w:val=""/>
      <w:lvlJc w:val="left"/>
      <w:pPr>
        <w:ind w:left="720" w:hanging="360"/>
      </w:pPr>
      <w:rPr>
        <w:rFonts w:ascii="Symbol" w:hAnsi="Symbol" w:hint="default"/>
      </w:rPr>
    </w:lvl>
    <w:lvl w:ilvl="1" w:tplc="324E4A8A">
      <w:start w:val="1"/>
      <w:numFmt w:val="bullet"/>
      <w:lvlText w:val=""/>
      <w:lvlJc w:val="left"/>
      <w:pPr>
        <w:ind w:left="1440" w:hanging="360"/>
      </w:pPr>
      <w:rPr>
        <w:rFonts w:ascii="Symbol" w:hAnsi="Symbol" w:hint="default"/>
      </w:rPr>
    </w:lvl>
    <w:lvl w:ilvl="2" w:tplc="087A84C2">
      <w:start w:val="1"/>
      <w:numFmt w:val="bullet"/>
      <w:lvlText w:val=""/>
      <w:lvlJc w:val="left"/>
      <w:pPr>
        <w:ind w:left="2160" w:hanging="360"/>
      </w:pPr>
      <w:rPr>
        <w:rFonts w:ascii="Wingdings" w:hAnsi="Wingdings" w:hint="default"/>
      </w:rPr>
    </w:lvl>
    <w:lvl w:ilvl="3" w:tplc="A37442FC">
      <w:start w:val="1"/>
      <w:numFmt w:val="bullet"/>
      <w:lvlText w:val=""/>
      <w:lvlJc w:val="left"/>
      <w:pPr>
        <w:ind w:left="2880" w:hanging="360"/>
      </w:pPr>
      <w:rPr>
        <w:rFonts w:ascii="Symbol" w:hAnsi="Symbol" w:hint="default"/>
      </w:rPr>
    </w:lvl>
    <w:lvl w:ilvl="4" w:tplc="3EAA4D3C">
      <w:start w:val="1"/>
      <w:numFmt w:val="bullet"/>
      <w:lvlText w:val="o"/>
      <w:lvlJc w:val="left"/>
      <w:pPr>
        <w:ind w:left="3600" w:hanging="360"/>
      </w:pPr>
      <w:rPr>
        <w:rFonts w:ascii="Courier New" w:hAnsi="Courier New" w:hint="default"/>
      </w:rPr>
    </w:lvl>
    <w:lvl w:ilvl="5" w:tplc="62FA9134">
      <w:start w:val="1"/>
      <w:numFmt w:val="bullet"/>
      <w:lvlText w:val=""/>
      <w:lvlJc w:val="left"/>
      <w:pPr>
        <w:ind w:left="4320" w:hanging="360"/>
      </w:pPr>
      <w:rPr>
        <w:rFonts w:ascii="Wingdings" w:hAnsi="Wingdings" w:hint="default"/>
      </w:rPr>
    </w:lvl>
    <w:lvl w:ilvl="6" w:tplc="F8F45E52">
      <w:start w:val="1"/>
      <w:numFmt w:val="bullet"/>
      <w:lvlText w:val=""/>
      <w:lvlJc w:val="left"/>
      <w:pPr>
        <w:ind w:left="5040" w:hanging="360"/>
      </w:pPr>
      <w:rPr>
        <w:rFonts w:ascii="Symbol" w:hAnsi="Symbol" w:hint="default"/>
      </w:rPr>
    </w:lvl>
    <w:lvl w:ilvl="7" w:tplc="EE3648A4">
      <w:start w:val="1"/>
      <w:numFmt w:val="bullet"/>
      <w:lvlText w:val="o"/>
      <w:lvlJc w:val="left"/>
      <w:pPr>
        <w:ind w:left="5760" w:hanging="360"/>
      </w:pPr>
      <w:rPr>
        <w:rFonts w:ascii="Courier New" w:hAnsi="Courier New" w:hint="default"/>
      </w:rPr>
    </w:lvl>
    <w:lvl w:ilvl="8" w:tplc="31AAA076">
      <w:start w:val="1"/>
      <w:numFmt w:val="bullet"/>
      <w:lvlText w:val=""/>
      <w:lvlJc w:val="left"/>
      <w:pPr>
        <w:ind w:left="6480" w:hanging="360"/>
      </w:pPr>
      <w:rPr>
        <w:rFonts w:ascii="Wingdings" w:hAnsi="Wingdings" w:hint="default"/>
      </w:rPr>
    </w:lvl>
  </w:abstractNum>
  <w:abstractNum w:abstractNumId="64" w15:restartNumberingAfterBreak="0">
    <w:nsid w:val="40485861"/>
    <w:multiLevelType w:val="hybridMultilevel"/>
    <w:tmpl w:val="7DF8F3FE"/>
    <w:lvl w:ilvl="0" w:tplc="1C0A0A1A">
      <w:start w:val="1"/>
      <w:numFmt w:val="bullet"/>
      <w:lvlText w:val="o"/>
      <w:lvlJc w:val="left"/>
      <w:pPr>
        <w:ind w:left="720" w:hanging="360"/>
      </w:pPr>
      <w:rPr>
        <w:rFonts w:ascii="Courier New" w:hAnsi="Courier New" w:hint="default"/>
      </w:rPr>
    </w:lvl>
    <w:lvl w:ilvl="1" w:tplc="E816253C">
      <w:start w:val="1"/>
      <w:numFmt w:val="bullet"/>
      <w:lvlText w:val="o"/>
      <w:lvlJc w:val="left"/>
      <w:pPr>
        <w:ind w:left="1440" w:hanging="360"/>
      </w:pPr>
      <w:rPr>
        <w:rFonts w:ascii="Courier New" w:hAnsi="Courier New" w:hint="default"/>
      </w:rPr>
    </w:lvl>
    <w:lvl w:ilvl="2" w:tplc="E968C614">
      <w:start w:val="1"/>
      <w:numFmt w:val="bullet"/>
      <w:lvlText w:val=""/>
      <w:lvlJc w:val="left"/>
      <w:pPr>
        <w:ind w:left="2160" w:hanging="360"/>
      </w:pPr>
      <w:rPr>
        <w:rFonts w:ascii="Wingdings" w:hAnsi="Wingdings" w:hint="default"/>
      </w:rPr>
    </w:lvl>
    <w:lvl w:ilvl="3" w:tplc="921813CA">
      <w:start w:val="1"/>
      <w:numFmt w:val="bullet"/>
      <w:lvlText w:val=""/>
      <w:lvlJc w:val="left"/>
      <w:pPr>
        <w:ind w:left="2880" w:hanging="360"/>
      </w:pPr>
      <w:rPr>
        <w:rFonts w:ascii="Symbol" w:hAnsi="Symbol" w:hint="default"/>
      </w:rPr>
    </w:lvl>
    <w:lvl w:ilvl="4" w:tplc="76061F8A">
      <w:start w:val="1"/>
      <w:numFmt w:val="bullet"/>
      <w:lvlText w:val="o"/>
      <w:lvlJc w:val="left"/>
      <w:pPr>
        <w:ind w:left="3600" w:hanging="360"/>
      </w:pPr>
      <w:rPr>
        <w:rFonts w:ascii="Courier New" w:hAnsi="Courier New" w:hint="default"/>
      </w:rPr>
    </w:lvl>
    <w:lvl w:ilvl="5" w:tplc="3F0C19AA">
      <w:start w:val="1"/>
      <w:numFmt w:val="bullet"/>
      <w:lvlText w:val=""/>
      <w:lvlJc w:val="left"/>
      <w:pPr>
        <w:ind w:left="4320" w:hanging="360"/>
      </w:pPr>
      <w:rPr>
        <w:rFonts w:ascii="Wingdings" w:hAnsi="Wingdings" w:hint="default"/>
      </w:rPr>
    </w:lvl>
    <w:lvl w:ilvl="6" w:tplc="F340683E">
      <w:start w:val="1"/>
      <w:numFmt w:val="bullet"/>
      <w:lvlText w:val=""/>
      <w:lvlJc w:val="left"/>
      <w:pPr>
        <w:ind w:left="5040" w:hanging="360"/>
      </w:pPr>
      <w:rPr>
        <w:rFonts w:ascii="Symbol" w:hAnsi="Symbol" w:hint="default"/>
      </w:rPr>
    </w:lvl>
    <w:lvl w:ilvl="7" w:tplc="702A99BC">
      <w:start w:val="1"/>
      <w:numFmt w:val="bullet"/>
      <w:lvlText w:val="o"/>
      <w:lvlJc w:val="left"/>
      <w:pPr>
        <w:ind w:left="5760" w:hanging="360"/>
      </w:pPr>
      <w:rPr>
        <w:rFonts w:ascii="Courier New" w:hAnsi="Courier New" w:hint="default"/>
      </w:rPr>
    </w:lvl>
    <w:lvl w:ilvl="8" w:tplc="6AAA72DE">
      <w:start w:val="1"/>
      <w:numFmt w:val="bullet"/>
      <w:lvlText w:val=""/>
      <w:lvlJc w:val="left"/>
      <w:pPr>
        <w:ind w:left="6480" w:hanging="360"/>
      </w:pPr>
      <w:rPr>
        <w:rFonts w:ascii="Wingdings" w:hAnsi="Wingdings" w:hint="default"/>
      </w:rPr>
    </w:lvl>
  </w:abstractNum>
  <w:abstractNum w:abstractNumId="65" w15:restartNumberingAfterBreak="0">
    <w:nsid w:val="40D731F1"/>
    <w:multiLevelType w:val="hybridMultilevel"/>
    <w:tmpl w:val="5B38E27E"/>
    <w:lvl w:ilvl="0" w:tplc="BCC2093E">
      <w:start w:val="1"/>
      <w:numFmt w:val="decimal"/>
      <w:lvlText w:val="%1."/>
      <w:lvlJc w:val="left"/>
      <w:pPr>
        <w:ind w:left="720" w:hanging="360"/>
      </w:pPr>
    </w:lvl>
    <w:lvl w:ilvl="1" w:tplc="066CD5DA">
      <w:start w:val="1"/>
      <w:numFmt w:val="lowerLetter"/>
      <w:lvlText w:val="%2."/>
      <w:lvlJc w:val="left"/>
      <w:pPr>
        <w:ind w:left="1440" w:hanging="360"/>
      </w:pPr>
    </w:lvl>
    <w:lvl w:ilvl="2" w:tplc="A8D0B134">
      <w:start w:val="1"/>
      <w:numFmt w:val="lowerRoman"/>
      <w:lvlText w:val="%3."/>
      <w:lvlJc w:val="right"/>
      <w:pPr>
        <w:ind w:left="2160" w:hanging="180"/>
      </w:pPr>
    </w:lvl>
    <w:lvl w:ilvl="3" w:tplc="977E4126">
      <w:start w:val="1"/>
      <w:numFmt w:val="decimal"/>
      <w:lvlText w:val="%4."/>
      <w:lvlJc w:val="left"/>
      <w:pPr>
        <w:ind w:left="2880" w:hanging="360"/>
      </w:pPr>
    </w:lvl>
    <w:lvl w:ilvl="4" w:tplc="9CEC9256">
      <w:start w:val="1"/>
      <w:numFmt w:val="lowerLetter"/>
      <w:lvlText w:val="%5."/>
      <w:lvlJc w:val="left"/>
      <w:pPr>
        <w:ind w:left="3600" w:hanging="360"/>
      </w:pPr>
    </w:lvl>
    <w:lvl w:ilvl="5" w:tplc="9074404C">
      <w:start w:val="1"/>
      <w:numFmt w:val="lowerRoman"/>
      <w:lvlText w:val="%6."/>
      <w:lvlJc w:val="right"/>
      <w:pPr>
        <w:ind w:left="4320" w:hanging="180"/>
      </w:pPr>
    </w:lvl>
    <w:lvl w:ilvl="6" w:tplc="0090E116">
      <w:start w:val="1"/>
      <w:numFmt w:val="decimal"/>
      <w:lvlText w:val="%7."/>
      <w:lvlJc w:val="left"/>
      <w:pPr>
        <w:ind w:left="5040" w:hanging="360"/>
      </w:pPr>
    </w:lvl>
    <w:lvl w:ilvl="7" w:tplc="BA12C7F6">
      <w:start w:val="1"/>
      <w:numFmt w:val="lowerLetter"/>
      <w:lvlText w:val="%8."/>
      <w:lvlJc w:val="left"/>
      <w:pPr>
        <w:ind w:left="5760" w:hanging="360"/>
      </w:pPr>
    </w:lvl>
    <w:lvl w:ilvl="8" w:tplc="DDFEF484">
      <w:start w:val="1"/>
      <w:numFmt w:val="lowerRoman"/>
      <w:lvlText w:val="%9."/>
      <w:lvlJc w:val="right"/>
      <w:pPr>
        <w:ind w:left="6480" w:hanging="180"/>
      </w:pPr>
    </w:lvl>
  </w:abstractNum>
  <w:abstractNum w:abstractNumId="66" w15:restartNumberingAfterBreak="0">
    <w:nsid w:val="41E1261B"/>
    <w:multiLevelType w:val="hybridMultilevel"/>
    <w:tmpl w:val="24A8C96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67" w15:restartNumberingAfterBreak="0">
    <w:nsid w:val="4345612B"/>
    <w:multiLevelType w:val="hybridMultilevel"/>
    <w:tmpl w:val="E6804BE6"/>
    <w:lvl w:ilvl="0" w:tplc="1B72456E">
      <w:start w:val="1"/>
      <w:numFmt w:val="bullet"/>
      <w:lvlText w:val=""/>
      <w:lvlJc w:val="left"/>
      <w:pPr>
        <w:ind w:left="720" w:hanging="360"/>
      </w:pPr>
      <w:rPr>
        <w:rFonts w:ascii="Symbol" w:hAnsi="Symbol" w:hint="default"/>
      </w:rPr>
    </w:lvl>
    <w:lvl w:ilvl="1" w:tplc="F5CE724E">
      <w:start w:val="1"/>
      <w:numFmt w:val="bullet"/>
      <w:lvlText w:val=""/>
      <w:lvlJc w:val="left"/>
      <w:pPr>
        <w:ind w:left="1440" w:hanging="360"/>
      </w:pPr>
      <w:rPr>
        <w:rFonts w:ascii="Wingdings" w:hAnsi="Wingdings" w:hint="default"/>
      </w:rPr>
    </w:lvl>
    <w:lvl w:ilvl="2" w:tplc="98F69190">
      <w:start w:val="1"/>
      <w:numFmt w:val="bullet"/>
      <w:lvlText w:val=""/>
      <w:lvlJc w:val="left"/>
      <w:pPr>
        <w:ind w:left="2160" w:hanging="360"/>
      </w:pPr>
      <w:rPr>
        <w:rFonts w:ascii="Wingdings" w:hAnsi="Wingdings" w:hint="default"/>
      </w:rPr>
    </w:lvl>
    <w:lvl w:ilvl="3" w:tplc="CD721E78">
      <w:start w:val="1"/>
      <w:numFmt w:val="bullet"/>
      <w:lvlText w:val=""/>
      <w:lvlJc w:val="left"/>
      <w:pPr>
        <w:ind w:left="2880" w:hanging="360"/>
      </w:pPr>
      <w:rPr>
        <w:rFonts w:ascii="Symbol" w:hAnsi="Symbol" w:hint="default"/>
      </w:rPr>
    </w:lvl>
    <w:lvl w:ilvl="4" w:tplc="256ADBA0">
      <w:start w:val="1"/>
      <w:numFmt w:val="bullet"/>
      <w:lvlText w:val="o"/>
      <w:lvlJc w:val="left"/>
      <w:pPr>
        <w:ind w:left="3600" w:hanging="360"/>
      </w:pPr>
      <w:rPr>
        <w:rFonts w:ascii="Courier New" w:hAnsi="Courier New" w:hint="default"/>
      </w:rPr>
    </w:lvl>
    <w:lvl w:ilvl="5" w:tplc="05D03E42">
      <w:start w:val="1"/>
      <w:numFmt w:val="bullet"/>
      <w:lvlText w:val=""/>
      <w:lvlJc w:val="left"/>
      <w:pPr>
        <w:ind w:left="4320" w:hanging="360"/>
      </w:pPr>
      <w:rPr>
        <w:rFonts w:ascii="Wingdings" w:hAnsi="Wingdings" w:hint="default"/>
      </w:rPr>
    </w:lvl>
    <w:lvl w:ilvl="6" w:tplc="D86E8782">
      <w:start w:val="1"/>
      <w:numFmt w:val="bullet"/>
      <w:lvlText w:val=""/>
      <w:lvlJc w:val="left"/>
      <w:pPr>
        <w:ind w:left="5040" w:hanging="360"/>
      </w:pPr>
      <w:rPr>
        <w:rFonts w:ascii="Symbol" w:hAnsi="Symbol" w:hint="default"/>
      </w:rPr>
    </w:lvl>
    <w:lvl w:ilvl="7" w:tplc="FF2CC5D4">
      <w:start w:val="1"/>
      <w:numFmt w:val="bullet"/>
      <w:lvlText w:val="o"/>
      <w:lvlJc w:val="left"/>
      <w:pPr>
        <w:ind w:left="5760" w:hanging="360"/>
      </w:pPr>
      <w:rPr>
        <w:rFonts w:ascii="Courier New" w:hAnsi="Courier New" w:hint="default"/>
      </w:rPr>
    </w:lvl>
    <w:lvl w:ilvl="8" w:tplc="0624D28E">
      <w:start w:val="1"/>
      <w:numFmt w:val="bullet"/>
      <w:lvlText w:val=""/>
      <w:lvlJc w:val="left"/>
      <w:pPr>
        <w:ind w:left="6480" w:hanging="360"/>
      </w:pPr>
      <w:rPr>
        <w:rFonts w:ascii="Wingdings" w:hAnsi="Wingdings" w:hint="default"/>
      </w:rPr>
    </w:lvl>
  </w:abstractNum>
  <w:abstractNum w:abstractNumId="68" w15:restartNumberingAfterBreak="0">
    <w:nsid w:val="45324C16"/>
    <w:multiLevelType w:val="hybridMultilevel"/>
    <w:tmpl w:val="33B27B84"/>
    <w:lvl w:ilvl="0" w:tplc="280A0005">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454E73AC"/>
    <w:multiLevelType w:val="hybridMultilevel"/>
    <w:tmpl w:val="A9744764"/>
    <w:lvl w:ilvl="0" w:tplc="28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70" w15:restartNumberingAfterBreak="0">
    <w:nsid w:val="47C17748"/>
    <w:multiLevelType w:val="hybridMultilevel"/>
    <w:tmpl w:val="BD5C0056"/>
    <w:lvl w:ilvl="0" w:tplc="265617EC">
      <w:start w:val="1"/>
      <w:numFmt w:val="bullet"/>
      <w:lvlText w:val=""/>
      <w:lvlJc w:val="left"/>
      <w:pPr>
        <w:ind w:left="720" w:hanging="360"/>
      </w:pPr>
      <w:rPr>
        <w:rFonts w:ascii="Symbol" w:hAnsi="Symbol" w:hint="default"/>
      </w:rPr>
    </w:lvl>
    <w:lvl w:ilvl="1" w:tplc="06FE7EDC">
      <w:start w:val="1"/>
      <w:numFmt w:val="bullet"/>
      <w:lvlText w:val="o"/>
      <w:lvlJc w:val="left"/>
      <w:pPr>
        <w:ind w:left="1440" w:hanging="360"/>
      </w:pPr>
      <w:rPr>
        <w:rFonts w:ascii="Courier New" w:hAnsi="Courier New" w:hint="default"/>
      </w:rPr>
    </w:lvl>
    <w:lvl w:ilvl="2" w:tplc="2DFEF9D6">
      <w:start w:val="1"/>
      <w:numFmt w:val="bullet"/>
      <w:lvlText w:val=""/>
      <w:lvlJc w:val="left"/>
      <w:pPr>
        <w:ind w:left="2160" w:hanging="360"/>
      </w:pPr>
      <w:rPr>
        <w:rFonts w:ascii="Wingdings" w:hAnsi="Wingdings" w:hint="default"/>
      </w:rPr>
    </w:lvl>
    <w:lvl w:ilvl="3" w:tplc="4AAE77D2">
      <w:start w:val="1"/>
      <w:numFmt w:val="bullet"/>
      <w:lvlText w:val=""/>
      <w:lvlJc w:val="left"/>
      <w:pPr>
        <w:ind w:left="2880" w:hanging="360"/>
      </w:pPr>
      <w:rPr>
        <w:rFonts w:ascii="Symbol" w:hAnsi="Symbol" w:hint="default"/>
      </w:rPr>
    </w:lvl>
    <w:lvl w:ilvl="4" w:tplc="5866BF88">
      <w:start w:val="1"/>
      <w:numFmt w:val="bullet"/>
      <w:lvlText w:val="o"/>
      <w:lvlJc w:val="left"/>
      <w:pPr>
        <w:ind w:left="3600" w:hanging="360"/>
      </w:pPr>
      <w:rPr>
        <w:rFonts w:ascii="Courier New" w:hAnsi="Courier New" w:hint="default"/>
      </w:rPr>
    </w:lvl>
    <w:lvl w:ilvl="5" w:tplc="692646B2">
      <w:start w:val="1"/>
      <w:numFmt w:val="bullet"/>
      <w:lvlText w:val=""/>
      <w:lvlJc w:val="left"/>
      <w:pPr>
        <w:ind w:left="4320" w:hanging="360"/>
      </w:pPr>
      <w:rPr>
        <w:rFonts w:ascii="Wingdings" w:hAnsi="Wingdings" w:hint="default"/>
      </w:rPr>
    </w:lvl>
    <w:lvl w:ilvl="6" w:tplc="8206BB56">
      <w:start w:val="1"/>
      <w:numFmt w:val="bullet"/>
      <w:lvlText w:val=""/>
      <w:lvlJc w:val="left"/>
      <w:pPr>
        <w:ind w:left="5040" w:hanging="360"/>
      </w:pPr>
      <w:rPr>
        <w:rFonts w:ascii="Symbol" w:hAnsi="Symbol" w:hint="default"/>
      </w:rPr>
    </w:lvl>
    <w:lvl w:ilvl="7" w:tplc="805492C2">
      <w:start w:val="1"/>
      <w:numFmt w:val="bullet"/>
      <w:lvlText w:val="o"/>
      <w:lvlJc w:val="left"/>
      <w:pPr>
        <w:ind w:left="5760" w:hanging="360"/>
      </w:pPr>
      <w:rPr>
        <w:rFonts w:ascii="Courier New" w:hAnsi="Courier New" w:hint="default"/>
      </w:rPr>
    </w:lvl>
    <w:lvl w:ilvl="8" w:tplc="7E9A673C">
      <w:start w:val="1"/>
      <w:numFmt w:val="bullet"/>
      <w:lvlText w:val=""/>
      <w:lvlJc w:val="left"/>
      <w:pPr>
        <w:ind w:left="6480" w:hanging="360"/>
      </w:pPr>
      <w:rPr>
        <w:rFonts w:ascii="Wingdings" w:hAnsi="Wingdings" w:hint="default"/>
      </w:rPr>
    </w:lvl>
  </w:abstractNum>
  <w:abstractNum w:abstractNumId="71" w15:restartNumberingAfterBreak="0">
    <w:nsid w:val="482914E4"/>
    <w:multiLevelType w:val="hybridMultilevel"/>
    <w:tmpl w:val="473ADAAA"/>
    <w:lvl w:ilvl="0" w:tplc="28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72" w15:restartNumberingAfterBreak="0">
    <w:nsid w:val="4872130C"/>
    <w:multiLevelType w:val="hybridMultilevel"/>
    <w:tmpl w:val="E0B4F5D2"/>
    <w:lvl w:ilvl="0" w:tplc="369C46C6">
      <w:start w:val="1"/>
      <w:numFmt w:val="bullet"/>
      <w:lvlText w:val=""/>
      <w:lvlJc w:val="left"/>
      <w:pPr>
        <w:ind w:left="720" w:hanging="360"/>
      </w:pPr>
      <w:rPr>
        <w:rFonts w:ascii="Symbol" w:hAnsi="Symbol" w:hint="default"/>
      </w:rPr>
    </w:lvl>
    <w:lvl w:ilvl="1" w:tplc="97785E36">
      <w:start w:val="1"/>
      <w:numFmt w:val="bullet"/>
      <w:lvlText w:val="o"/>
      <w:lvlJc w:val="left"/>
      <w:pPr>
        <w:ind w:left="1440" w:hanging="360"/>
      </w:pPr>
      <w:rPr>
        <w:rFonts w:ascii="Courier New" w:hAnsi="Courier New" w:hint="default"/>
      </w:rPr>
    </w:lvl>
    <w:lvl w:ilvl="2" w:tplc="A5CE4EE4">
      <w:start w:val="1"/>
      <w:numFmt w:val="bullet"/>
      <w:lvlText w:val=""/>
      <w:lvlJc w:val="left"/>
      <w:pPr>
        <w:ind w:left="2160" w:hanging="360"/>
      </w:pPr>
      <w:rPr>
        <w:rFonts w:ascii="Wingdings" w:hAnsi="Wingdings" w:hint="default"/>
      </w:rPr>
    </w:lvl>
    <w:lvl w:ilvl="3" w:tplc="EFC02E02">
      <w:start w:val="1"/>
      <w:numFmt w:val="bullet"/>
      <w:lvlText w:val=""/>
      <w:lvlJc w:val="left"/>
      <w:pPr>
        <w:ind w:left="2880" w:hanging="360"/>
      </w:pPr>
      <w:rPr>
        <w:rFonts w:ascii="Symbol" w:hAnsi="Symbol" w:hint="default"/>
      </w:rPr>
    </w:lvl>
    <w:lvl w:ilvl="4" w:tplc="46E402A0">
      <w:start w:val="1"/>
      <w:numFmt w:val="bullet"/>
      <w:lvlText w:val="o"/>
      <w:lvlJc w:val="left"/>
      <w:pPr>
        <w:ind w:left="3600" w:hanging="360"/>
      </w:pPr>
      <w:rPr>
        <w:rFonts w:ascii="Courier New" w:hAnsi="Courier New" w:hint="default"/>
      </w:rPr>
    </w:lvl>
    <w:lvl w:ilvl="5" w:tplc="F65E2170">
      <w:start w:val="1"/>
      <w:numFmt w:val="bullet"/>
      <w:lvlText w:val=""/>
      <w:lvlJc w:val="left"/>
      <w:pPr>
        <w:ind w:left="4320" w:hanging="360"/>
      </w:pPr>
      <w:rPr>
        <w:rFonts w:ascii="Wingdings" w:hAnsi="Wingdings" w:hint="default"/>
      </w:rPr>
    </w:lvl>
    <w:lvl w:ilvl="6" w:tplc="47588184">
      <w:start w:val="1"/>
      <w:numFmt w:val="bullet"/>
      <w:lvlText w:val=""/>
      <w:lvlJc w:val="left"/>
      <w:pPr>
        <w:ind w:left="5040" w:hanging="360"/>
      </w:pPr>
      <w:rPr>
        <w:rFonts w:ascii="Symbol" w:hAnsi="Symbol" w:hint="default"/>
      </w:rPr>
    </w:lvl>
    <w:lvl w:ilvl="7" w:tplc="4A7AA60A">
      <w:start w:val="1"/>
      <w:numFmt w:val="bullet"/>
      <w:lvlText w:val="o"/>
      <w:lvlJc w:val="left"/>
      <w:pPr>
        <w:ind w:left="5760" w:hanging="360"/>
      </w:pPr>
      <w:rPr>
        <w:rFonts w:ascii="Courier New" w:hAnsi="Courier New" w:hint="default"/>
      </w:rPr>
    </w:lvl>
    <w:lvl w:ilvl="8" w:tplc="6F406B24">
      <w:start w:val="1"/>
      <w:numFmt w:val="bullet"/>
      <w:lvlText w:val=""/>
      <w:lvlJc w:val="left"/>
      <w:pPr>
        <w:ind w:left="6480" w:hanging="360"/>
      </w:pPr>
      <w:rPr>
        <w:rFonts w:ascii="Wingdings" w:hAnsi="Wingdings" w:hint="default"/>
      </w:rPr>
    </w:lvl>
  </w:abstractNum>
  <w:abstractNum w:abstractNumId="73" w15:restartNumberingAfterBreak="0">
    <w:nsid w:val="4A5F6C2D"/>
    <w:multiLevelType w:val="hybridMultilevel"/>
    <w:tmpl w:val="3C482038"/>
    <w:lvl w:ilvl="0" w:tplc="7D2EE01C">
      <w:numFmt w:val="bullet"/>
      <w:lvlText w:val="-"/>
      <w:lvlJc w:val="left"/>
      <w:pPr>
        <w:ind w:left="720" w:hanging="360"/>
      </w:pPr>
      <w:rPr>
        <w:rFonts w:ascii="Arial" w:eastAsia="Arial"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cs="Wingdings" w:hint="default"/>
      </w:rPr>
    </w:lvl>
    <w:lvl w:ilvl="3" w:tplc="280A0001" w:tentative="1">
      <w:start w:val="1"/>
      <w:numFmt w:val="bullet"/>
      <w:lvlText w:val=""/>
      <w:lvlJc w:val="left"/>
      <w:pPr>
        <w:ind w:left="2880" w:hanging="360"/>
      </w:pPr>
      <w:rPr>
        <w:rFonts w:ascii="Symbol" w:hAnsi="Symbol" w:cs="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cs="Wingdings" w:hint="default"/>
      </w:rPr>
    </w:lvl>
    <w:lvl w:ilvl="6" w:tplc="280A0001" w:tentative="1">
      <w:start w:val="1"/>
      <w:numFmt w:val="bullet"/>
      <w:lvlText w:val=""/>
      <w:lvlJc w:val="left"/>
      <w:pPr>
        <w:ind w:left="5040" w:hanging="360"/>
      </w:pPr>
      <w:rPr>
        <w:rFonts w:ascii="Symbol" w:hAnsi="Symbol" w:cs="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cs="Wingdings" w:hint="default"/>
      </w:rPr>
    </w:lvl>
  </w:abstractNum>
  <w:abstractNum w:abstractNumId="74" w15:restartNumberingAfterBreak="0">
    <w:nsid w:val="4C3F4D2B"/>
    <w:multiLevelType w:val="hybridMultilevel"/>
    <w:tmpl w:val="7954EBFC"/>
    <w:lvl w:ilvl="0" w:tplc="ACDABECC">
      <w:start w:val="1"/>
      <w:numFmt w:val="bullet"/>
      <w:lvlText w:val=""/>
      <w:lvlJc w:val="left"/>
      <w:pPr>
        <w:ind w:left="720" w:hanging="360"/>
      </w:pPr>
      <w:rPr>
        <w:rFonts w:ascii="Symbol" w:hAnsi="Symbol" w:hint="default"/>
      </w:rPr>
    </w:lvl>
    <w:lvl w:ilvl="1" w:tplc="3904D43A">
      <w:start w:val="1"/>
      <w:numFmt w:val="bullet"/>
      <w:lvlText w:val="o"/>
      <w:lvlJc w:val="left"/>
      <w:pPr>
        <w:ind w:left="1440" w:hanging="360"/>
      </w:pPr>
      <w:rPr>
        <w:rFonts w:ascii="Courier New" w:hAnsi="Courier New" w:hint="default"/>
      </w:rPr>
    </w:lvl>
    <w:lvl w:ilvl="2" w:tplc="66F42B48">
      <w:start w:val="1"/>
      <w:numFmt w:val="bullet"/>
      <w:lvlText w:val=""/>
      <w:lvlJc w:val="left"/>
      <w:pPr>
        <w:ind w:left="2160" w:hanging="360"/>
      </w:pPr>
      <w:rPr>
        <w:rFonts w:ascii="Wingdings" w:hAnsi="Wingdings" w:hint="default"/>
      </w:rPr>
    </w:lvl>
    <w:lvl w:ilvl="3" w:tplc="CEEA8BA0">
      <w:start w:val="1"/>
      <w:numFmt w:val="bullet"/>
      <w:lvlText w:val=""/>
      <w:lvlJc w:val="left"/>
      <w:pPr>
        <w:ind w:left="2880" w:hanging="360"/>
      </w:pPr>
      <w:rPr>
        <w:rFonts w:ascii="Symbol" w:hAnsi="Symbol" w:hint="default"/>
      </w:rPr>
    </w:lvl>
    <w:lvl w:ilvl="4" w:tplc="F69687A2">
      <w:start w:val="1"/>
      <w:numFmt w:val="bullet"/>
      <w:lvlText w:val="o"/>
      <w:lvlJc w:val="left"/>
      <w:pPr>
        <w:ind w:left="3600" w:hanging="360"/>
      </w:pPr>
      <w:rPr>
        <w:rFonts w:ascii="Courier New" w:hAnsi="Courier New" w:hint="default"/>
      </w:rPr>
    </w:lvl>
    <w:lvl w:ilvl="5" w:tplc="C34E3E82">
      <w:start w:val="1"/>
      <w:numFmt w:val="bullet"/>
      <w:lvlText w:val=""/>
      <w:lvlJc w:val="left"/>
      <w:pPr>
        <w:ind w:left="4320" w:hanging="360"/>
      </w:pPr>
      <w:rPr>
        <w:rFonts w:ascii="Wingdings" w:hAnsi="Wingdings" w:hint="default"/>
      </w:rPr>
    </w:lvl>
    <w:lvl w:ilvl="6" w:tplc="89A28C30">
      <w:start w:val="1"/>
      <w:numFmt w:val="bullet"/>
      <w:lvlText w:val=""/>
      <w:lvlJc w:val="left"/>
      <w:pPr>
        <w:ind w:left="5040" w:hanging="360"/>
      </w:pPr>
      <w:rPr>
        <w:rFonts w:ascii="Symbol" w:hAnsi="Symbol" w:hint="default"/>
      </w:rPr>
    </w:lvl>
    <w:lvl w:ilvl="7" w:tplc="968E6BE8">
      <w:start w:val="1"/>
      <w:numFmt w:val="bullet"/>
      <w:lvlText w:val="o"/>
      <w:lvlJc w:val="left"/>
      <w:pPr>
        <w:ind w:left="5760" w:hanging="360"/>
      </w:pPr>
      <w:rPr>
        <w:rFonts w:ascii="Courier New" w:hAnsi="Courier New" w:hint="default"/>
      </w:rPr>
    </w:lvl>
    <w:lvl w:ilvl="8" w:tplc="1F5C7986">
      <w:start w:val="1"/>
      <w:numFmt w:val="bullet"/>
      <w:lvlText w:val=""/>
      <w:lvlJc w:val="left"/>
      <w:pPr>
        <w:ind w:left="6480" w:hanging="360"/>
      </w:pPr>
      <w:rPr>
        <w:rFonts w:ascii="Wingdings" w:hAnsi="Wingdings" w:hint="default"/>
      </w:rPr>
    </w:lvl>
  </w:abstractNum>
  <w:abstractNum w:abstractNumId="75" w15:restartNumberingAfterBreak="0">
    <w:nsid w:val="4E514F78"/>
    <w:multiLevelType w:val="hybridMultilevel"/>
    <w:tmpl w:val="CF00AF2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76" w15:restartNumberingAfterBreak="0">
    <w:nsid w:val="4E5C65F8"/>
    <w:multiLevelType w:val="hybridMultilevel"/>
    <w:tmpl w:val="708C3B78"/>
    <w:lvl w:ilvl="0" w:tplc="B9C8E1C6">
      <w:start w:val="1"/>
      <w:numFmt w:val="decimal"/>
      <w:lvlText w:val="%1."/>
      <w:lvlJc w:val="left"/>
      <w:pPr>
        <w:ind w:left="720" w:hanging="360"/>
      </w:pPr>
    </w:lvl>
    <w:lvl w:ilvl="1" w:tplc="10BA1F44">
      <w:start w:val="1"/>
      <w:numFmt w:val="decimal"/>
      <w:lvlText w:val="%2."/>
      <w:lvlJc w:val="left"/>
      <w:pPr>
        <w:ind w:left="1440" w:hanging="360"/>
      </w:pPr>
    </w:lvl>
    <w:lvl w:ilvl="2" w:tplc="D2B038B2">
      <w:start w:val="1"/>
      <w:numFmt w:val="lowerRoman"/>
      <w:lvlText w:val="%3."/>
      <w:lvlJc w:val="right"/>
      <w:pPr>
        <w:ind w:left="2160" w:hanging="180"/>
      </w:pPr>
    </w:lvl>
    <w:lvl w:ilvl="3" w:tplc="698EFFEC">
      <w:start w:val="1"/>
      <w:numFmt w:val="decimal"/>
      <w:lvlText w:val="%4."/>
      <w:lvlJc w:val="left"/>
      <w:pPr>
        <w:ind w:left="2880" w:hanging="360"/>
      </w:pPr>
    </w:lvl>
    <w:lvl w:ilvl="4" w:tplc="A29496EE">
      <w:start w:val="1"/>
      <w:numFmt w:val="lowerLetter"/>
      <w:lvlText w:val="%5."/>
      <w:lvlJc w:val="left"/>
      <w:pPr>
        <w:ind w:left="3600" w:hanging="360"/>
      </w:pPr>
    </w:lvl>
    <w:lvl w:ilvl="5" w:tplc="ADD8B8F4">
      <w:start w:val="1"/>
      <w:numFmt w:val="lowerRoman"/>
      <w:lvlText w:val="%6."/>
      <w:lvlJc w:val="right"/>
      <w:pPr>
        <w:ind w:left="4320" w:hanging="180"/>
      </w:pPr>
    </w:lvl>
    <w:lvl w:ilvl="6" w:tplc="1CAC6DB8">
      <w:start w:val="1"/>
      <w:numFmt w:val="decimal"/>
      <w:lvlText w:val="%7."/>
      <w:lvlJc w:val="left"/>
      <w:pPr>
        <w:ind w:left="5040" w:hanging="360"/>
      </w:pPr>
    </w:lvl>
    <w:lvl w:ilvl="7" w:tplc="910E59D2">
      <w:start w:val="1"/>
      <w:numFmt w:val="lowerLetter"/>
      <w:lvlText w:val="%8."/>
      <w:lvlJc w:val="left"/>
      <w:pPr>
        <w:ind w:left="5760" w:hanging="360"/>
      </w:pPr>
    </w:lvl>
    <w:lvl w:ilvl="8" w:tplc="20861CEC">
      <w:start w:val="1"/>
      <w:numFmt w:val="lowerRoman"/>
      <w:lvlText w:val="%9."/>
      <w:lvlJc w:val="right"/>
      <w:pPr>
        <w:ind w:left="6480" w:hanging="180"/>
      </w:pPr>
    </w:lvl>
  </w:abstractNum>
  <w:abstractNum w:abstractNumId="77" w15:restartNumberingAfterBreak="0">
    <w:nsid w:val="4EE458FF"/>
    <w:multiLevelType w:val="hybridMultilevel"/>
    <w:tmpl w:val="42203874"/>
    <w:lvl w:ilvl="0" w:tplc="265617EC">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cs="Symbol" w:hint="default"/>
      </w:rPr>
    </w:lvl>
    <w:lvl w:ilvl="2" w:tplc="2DFEF9D6">
      <w:start w:val="1"/>
      <w:numFmt w:val="bullet"/>
      <w:lvlText w:val=""/>
      <w:lvlJc w:val="left"/>
      <w:pPr>
        <w:ind w:left="2160" w:hanging="360"/>
      </w:pPr>
      <w:rPr>
        <w:rFonts w:ascii="Wingdings" w:hAnsi="Wingdings" w:hint="default"/>
      </w:rPr>
    </w:lvl>
    <w:lvl w:ilvl="3" w:tplc="4AAE77D2">
      <w:start w:val="1"/>
      <w:numFmt w:val="bullet"/>
      <w:lvlText w:val=""/>
      <w:lvlJc w:val="left"/>
      <w:pPr>
        <w:ind w:left="2880" w:hanging="360"/>
      </w:pPr>
      <w:rPr>
        <w:rFonts w:ascii="Symbol" w:hAnsi="Symbol" w:hint="default"/>
      </w:rPr>
    </w:lvl>
    <w:lvl w:ilvl="4" w:tplc="5866BF88">
      <w:start w:val="1"/>
      <w:numFmt w:val="bullet"/>
      <w:lvlText w:val="o"/>
      <w:lvlJc w:val="left"/>
      <w:pPr>
        <w:ind w:left="3600" w:hanging="360"/>
      </w:pPr>
      <w:rPr>
        <w:rFonts w:ascii="Courier New" w:hAnsi="Courier New" w:hint="default"/>
      </w:rPr>
    </w:lvl>
    <w:lvl w:ilvl="5" w:tplc="692646B2">
      <w:start w:val="1"/>
      <w:numFmt w:val="bullet"/>
      <w:lvlText w:val=""/>
      <w:lvlJc w:val="left"/>
      <w:pPr>
        <w:ind w:left="4320" w:hanging="360"/>
      </w:pPr>
      <w:rPr>
        <w:rFonts w:ascii="Wingdings" w:hAnsi="Wingdings" w:hint="default"/>
      </w:rPr>
    </w:lvl>
    <w:lvl w:ilvl="6" w:tplc="8206BB56">
      <w:start w:val="1"/>
      <w:numFmt w:val="bullet"/>
      <w:lvlText w:val=""/>
      <w:lvlJc w:val="left"/>
      <w:pPr>
        <w:ind w:left="5040" w:hanging="360"/>
      </w:pPr>
      <w:rPr>
        <w:rFonts w:ascii="Symbol" w:hAnsi="Symbol" w:hint="default"/>
      </w:rPr>
    </w:lvl>
    <w:lvl w:ilvl="7" w:tplc="805492C2">
      <w:start w:val="1"/>
      <w:numFmt w:val="bullet"/>
      <w:lvlText w:val="o"/>
      <w:lvlJc w:val="left"/>
      <w:pPr>
        <w:ind w:left="5760" w:hanging="360"/>
      </w:pPr>
      <w:rPr>
        <w:rFonts w:ascii="Courier New" w:hAnsi="Courier New" w:hint="default"/>
      </w:rPr>
    </w:lvl>
    <w:lvl w:ilvl="8" w:tplc="7E9A673C">
      <w:start w:val="1"/>
      <w:numFmt w:val="bullet"/>
      <w:lvlText w:val=""/>
      <w:lvlJc w:val="left"/>
      <w:pPr>
        <w:ind w:left="6480" w:hanging="360"/>
      </w:pPr>
      <w:rPr>
        <w:rFonts w:ascii="Wingdings" w:hAnsi="Wingdings" w:hint="default"/>
      </w:rPr>
    </w:lvl>
  </w:abstractNum>
  <w:abstractNum w:abstractNumId="78" w15:restartNumberingAfterBreak="0">
    <w:nsid w:val="4F89790B"/>
    <w:multiLevelType w:val="hybridMultilevel"/>
    <w:tmpl w:val="CE08BCD8"/>
    <w:lvl w:ilvl="0" w:tplc="28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79" w15:restartNumberingAfterBreak="0">
    <w:nsid w:val="51E04E83"/>
    <w:multiLevelType w:val="multilevel"/>
    <w:tmpl w:val="BEC8B50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0" w15:restartNumberingAfterBreak="0">
    <w:nsid w:val="52252E55"/>
    <w:multiLevelType w:val="hybridMultilevel"/>
    <w:tmpl w:val="6EDEAB54"/>
    <w:lvl w:ilvl="0" w:tplc="5C603032">
      <w:start w:val="1"/>
      <w:numFmt w:val="bullet"/>
      <w:lvlText w:val=""/>
      <w:lvlJc w:val="left"/>
      <w:pPr>
        <w:ind w:left="720" w:hanging="360"/>
      </w:pPr>
      <w:rPr>
        <w:rFonts w:ascii="Symbol" w:hAnsi="Symbol" w:hint="default"/>
      </w:rPr>
    </w:lvl>
    <w:lvl w:ilvl="1" w:tplc="6F14ACB6">
      <w:start w:val="1"/>
      <w:numFmt w:val="bullet"/>
      <w:lvlText w:val="o"/>
      <w:lvlJc w:val="left"/>
      <w:pPr>
        <w:ind w:left="1440" w:hanging="360"/>
      </w:pPr>
      <w:rPr>
        <w:rFonts w:ascii="Courier New" w:hAnsi="Courier New" w:hint="default"/>
      </w:rPr>
    </w:lvl>
    <w:lvl w:ilvl="2" w:tplc="47EEF776">
      <w:start w:val="1"/>
      <w:numFmt w:val="bullet"/>
      <w:lvlText w:val=""/>
      <w:lvlJc w:val="left"/>
      <w:pPr>
        <w:ind w:left="2160" w:hanging="360"/>
      </w:pPr>
      <w:rPr>
        <w:rFonts w:ascii="Wingdings" w:hAnsi="Wingdings" w:hint="default"/>
      </w:rPr>
    </w:lvl>
    <w:lvl w:ilvl="3" w:tplc="22661CFE">
      <w:start w:val="1"/>
      <w:numFmt w:val="bullet"/>
      <w:lvlText w:val=""/>
      <w:lvlJc w:val="left"/>
      <w:pPr>
        <w:ind w:left="2880" w:hanging="360"/>
      </w:pPr>
      <w:rPr>
        <w:rFonts w:ascii="Symbol" w:hAnsi="Symbol" w:hint="default"/>
      </w:rPr>
    </w:lvl>
    <w:lvl w:ilvl="4" w:tplc="966E7B94">
      <w:start w:val="1"/>
      <w:numFmt w:val="bullet"/>
      <w:lvlText w:val="o"/>
      <w:lvlJc w:val="left"/>
      <w:pPr>
        <w:ind w:left="3600" w:hanging="360"/>
      </w:pPr>
      <w:rPr>
        <w:rFonts w:ascii="Courier New" w:hAnsi="Courier New" w:hint="default"/>
      </w:rPr>
    </w:lvl>
    <w:lvl w:ilvl="5" w:tplc="6500373A">
      <w:start w:val="1"/>
      <w:numFmt w:val="bullet"/>
      <w:lvlText w:val=""/>
      <w:lvlJc w:val="left"/>
      <w:pPr>
        <w:ind w:left="4320" w:hanging="360"/>
      </w:pPr>
      <w:rPr>
        <w:rFonts w:ascii="Wingdings" w:hAnsi="Wingdings" w:hint="default"/>
      </w:rPr>
    </w:lvl>
    <w:lvl w:ilvl="6" w:tplc="1F488A9C">
      <w:start w:val="1"/>
      <w:numFmt w:val="bullet"/>
      <w:lvlText w:val=""/>
      <w:lvlJc w:val="left"/>
      <w:pPr>
        <w:ind w:left="5040" w:hanging="360"/>
      </w:pPr>
      <w:rPr>
        <w:rFonts w:ascii="Symbol" w:hAnsi="Symbol" w:hint="default"/>
      </w:rPr>
    </w:lvl>
    <w:lvl w:ilvl="7" w:tplc="23F85F04">
      <w:start w:val="1"/>
      <w:numFmt w:val="bullet"/>
      <w:lvlText w:val="o"/>
      <w:lvlJc w:val="left"/>
      <w:pPr>
        <w:ind w:left="5760" w:hanging="360"/>
      </w:pPr>
      <w:rPr>
        <w:rFonts w:ascii="Courier New" w:hAnsi="Courier New" w:hint="default"/>
      </w:rPr>
    </w:lvl>
    <w:lvl w:ilvl="8" w:tplc="782EE7DA">
      <w:start w:val="1"/>
      <w:numFmt w:val="bullet"/>
      <w:lvlText w:val=""/>
      <w:lvlJc w:val="left"/>
      <w:pPr>
        <w:ind w:left="6480" w:hanging="360"/>
      </w:pPr>
      <w:rPr>
        <w:rFonts w:ascii="Wingdings" w:hAnsi="Wingdings" w:hint="default"/>
      </w:rPr>
    </w:lvl>
  </w:abstractNum>
  <w:abstractNum w:abstractNumId="81" w15:restartNumberingAfterBreak="0">
    <w:nsid w:val="52526C4C"/>
    <w:multiLevelType w:val="hybridMultilevel"/>
    <w:tmpl w:val="D206B838"/>
    <w:lvl w:ilvl="0" w:tplc="B460547E">
      <w:start w:val="1"/>
      <w:numFmt w:val="bullet"/>
      <w:lvlText w:val=""/>
      <w:lvlJc w:val="left"/>
      <w:pPr>
        <w:ind w:left="720" w:hanging="360"/>
      </w:pPr>
      <w:rPr>
        <w:rFonts w:ascii="Symbol" w:hAnsi="Symbol" w:hint="default"/>
      </w:rPr>
    </w:lvl>
    <w:lvl w:ilvl="1" w:tplc="DCAA1336">
      <w:start w:val="1"/>
      <w:numFmt w:val="bullet"/>
      <w:lvlText w:val="o"/>
      <w:lvlJc w:val="left"/>
      <w:pPr>
        <w:ind w:left="1440" w:hanging="360"/>
      </w:pPr>
      <w:rPr>
        <w:rFonts w:ascii="Courier New" w:hAnsi="Courier New" w:hint="default"/>
      </w:rPr>
    </w:lvl>
    <w:lvl w:ilvl="2" w:tplc="77C0761E">
      <w:start w:val="1"/>
      <w:numFmt w:val="bullet"/>
      <w:lvlText w:val=""/>
      <w:lvlJc w:val="left"/>
      <w:pPr>
        <w:ind w:left="2160" w:hanging="360"/>
      </w:pPr>
      <w:rPr>
        <w:rFonts w:ascii="Wingdings" w:hAnsi="Wingdings" w:hint="default"/>
      </w:rPr>
    </w:lvl>
    <w:lvl w:ilvl="3" w:tplc="FE607582">
      <w:start w:val="1"/>
      <w:numFmt w:val="bullet"/>
      <w:lvlText w:val=""/>
      <w:lvlJc w:val="left"/>
      <w:pPr>
        <w:ind w:left="2880" w:hanging="360"/>
      </w:pPr>
      <w:rPr>
        <w:rFonts w:ascii="Symbol" w:hAnsi="Symbol" w:hint="default"/>
      </w:rPr>
    </w:lvl>
    <w:lvl w:ilvl="4" w:tplc="8A50911C">
      <w:start w:val="1"/>
      <w:numFmt w:val="bullet"/>
      <w:lvlText w:val="o"/>
      <w:lvlJc w:val="left"/>
      <w:pPr>
        <w:ind w:left="3600" w:hanging="360"/>
      </w:pPr>
      <w:rPr>
        <w:rFonts w:ascii="Courier New" w:hAnsi="Courier New" w:hint="default"/>
      </w:rPr>
    </w:lvl>
    <w:lvl w:ilvl="5" w:tplc="43B043DA">
      <w:start w:val="1"/>
      <w:numFmt w:val="bullet"/>
      <w:lvlText w:val=""/>
      <w:lvlJc w:val="left"/>
      <w:pPr>
        <w:ind w:left="4320" w:hanging="360"/>
      </w:pPr>
      <w:rPr>
        <w:rFonts w:ascii="Wingdings" w:hAnsi="Wingdings" w:hint="default"/>
      </w:rPr>
    </w:lvl>
    <w:lvl w:ilvl="6" w:tplc="73807058">
      <w:start w:val="1"/>
      <w:numFmt w:val="bullet"/>
      <w:lvlText w:val=""/>
      <w:lvlJc w:val="left"/>
      <w:pPr>
        <w:ind w:left="5040" w:hanging="360"/>
      </w:pPr>
      <w:rPr>
        <w:rFonts w:ascii="Symbol" w:hAnsi="Symbol" w:hint="default"/>
      </w:rPr>
    </w:lvl>
    <w:lvl w:ilvl="7" w:tplc="3A6EE1C2">
      <w:start w:val="1"/>
      <w:numFmt w:val="bullet"/>
      <w:lvlText w:val="o"/>
      <w:lvlJc w:val="left"/>
      <w:pPr>
        <w:ind w:left="5760" w:hanging="360"/>
      </w:pPr>
      <w:rPr>
        <w:rFonts w:ascii="Courier New" w:hAnsi="Courier New" w:hint="default"/>
      </w:rPr>
    </w:lvl>
    <w:lvl w:ilvl="8" w:tplc="4B963500">
      <w:start w:val="1"/>
      <w:numFmt w:val="bullet"/>
      <w:lvlText w:val=""/>
      <w:lvlJc w:val="left"/>
      <w:pPr>
        <w:ind w:left="6480" w:hanging="360"/>
      </w:pPr>
      <w:rPr>
        <w:rFonts w:ascii="Wingdings" w:hAnsi="Wingdings" w:hint="default"/>
      </w:rPr>
    </w:lvl>
  </w:abstractNum>
  <w:abstractNum w:abstractNumId="82" w15:restartNumberingAfterBreak="0">
    <w:nsid w:val="52B35657"/>
    <w:multiLevelType w:val="hybridMultilevel"/>
    <w:tmpl w:val="242AA430"/>
    <w:lvl w:ilvl="0" w:tplc="75E8AEDA">
      <w:start w:val="1"/>
      <w:numFmt w:val="decimal"/>
      <w:lvlText w:val="%1."/>
      <w:lvlJc w:val="left"/>
      <w:pPr>
        <w:ind w:left="720" w:hanging="360"/>
      </w:pPr>
    </w:lvl>
    <w:lvl w:ilvl="1" w:tplc="8F60033A">
      <w:start w:val="1"/>
      <w:numFmt w:val="lowerLetter"/>
      <w:lvlText w:val="%2."/>
      <w:lvlJc w:val="left"/>
      <w:pPr>
        <w:ind w:left="1440" w:hanging="360"/>
      </w:pPr>
    </w:lvl>
    <w:lvl w:ilvl="2" w:tplc="25161164">
      <w:start w:val="1"/>
      <w:numFmt w:val="lowerRoman"/>
      <w:lvlText w:val="%3."/>
      <w:lvlJc w:val="right"/>
      <w:pPr>
        <w:ind w:left="2160" w:hanging="180"/>
      </w:pPr>
    </w:lvl>
    <w:lvl w:ilvl="3" w:tplc="8F44B3B2">
      <w:start w:val="1"/>
      <w:numFmt w:val="decimal"/>
      <w:lvlText w:val="%4."/>
      <w:lvlJc w:val="left"/>
      <w:pPr>
        <w:ind w:left="2880" w:hanging="360"/>
      </w:pPr>
    </w:lvl>
    <w:lvl w:ilvl="4" w:tplc="4A56444C">
      <w:start w:val="1"/>
      <w:numFmt w:val="lowerLetter"/>
      <w:lvlText w:val="%5."/>
      <w:lvlJc w:val="left"/>
      <w:pPr>
        <w:ind w:left="3600" w:hanging="360"/>
      </w:pPr>
    </w:lvl>
    <w:lvl w:ilvl="5" w:tplc="79541132">
      <w:start w:val="1"/>
      <w:numFmt w:val="lowerRoman"/>
      <w:lvlText w:val="%6."/>
      <w:lvlJc w:val="right"/>
      <w:pPr>
        <w:ind w:left="4320" w:hanging="180"/>
      </w:pPr>
    </w:lvl>
    <w:lvl w:ilvl="6" w:tplc="2B5CC1A2">
      <w:start w:val="1"/>
      <w:numFmt w:val="decimal"/>
      <w:lvlText w:val="%7."/>
      <w:lvlJc w:val="left"/>
      <w:pPr>
        <w:ind w:left="5040" w:hanging="360"/>
      </w:pPr>
    </w:lvl>
    <w:lvl w:ilvl="7" w:tplc="15582AAE">
      <w:start w:val="1"/>
      <w:numFmt w:val="lowerLetter"/>
      <w:lvlText w:val="%8."/>
      <w:lvlJc w:val="left"/>
      <w:pPr>
        <w:ind w:left="5760" w:hanging="360"/>
      </w:pPr>
    </w:lvl>
    <w:lvl w:ilvl="8" w:tplc="A39C18EC">
      <w:start w:val="1"/>
      <w:numFmt w:val="lowerRoman"/>
      <w:lvlText w:val="%9."/>
      <w:lvlJc w:val="right"/>
      <w:pPr>
        <w:ind w:left="6480" w:hanging="180"/>
      </w:pPr>
    </w:lvl>
  </w:abstractNum>
  <w:abstractNum w:abstractNumId="83" w15:restartNumberingAfterBreak="0">
    <w:nsid w:val="554340BD"/>
    <w:multiLevelType w:val="hybridMultilevel"/>
    <w:tmpl w:val="B060D66E"/>
    <w:lvl w:ilvl="0" w:tplc="E4D8EC60">
      <w:start w:val="1"/>
      <w:numFmt w:val="decimal"/>
      <w:lvlText w:val="%1."/>
      <w:lvlJc w:val="left"/>
      <w:pPr>
        <w:ind w:left="720" w:hanging="360"/>
      </w:pPr>
    </w:lvl>
    <w:lvl w:ilvl="1" w:tplc="BC2435D8">
      <w:start w:val="1"/>
      <w:numFmt w:val="lowerLetter"/>
      <w:lvlText w:val="%2."/>
      <w:lvlJc w:val="left"/>
      <w:pPr>
        <w:ind w:left="1440" w:hanging="360"/>
      </w:pPr>
    </w:lvl>
    <w:lvl w:ilvl="2" w:tplc="01B6052E">
      <w:start w:val="1"/>
      <w:numFmt w:val="lowerRoman"/>
      <w:lvlText w:val="%3."/>
      <w:lvlJc w:val="right"/>
      <w:pPr>
        <w:ind w:left="2160" w:hanging="180"/>
      </w:pPr>
    </w:lvl>
    <w:lvl w:ilvl="3" w:tplc="089CA826">
      <w:start w:val="1"/>
      <w:numFmt w:val="decimal"/>
      <w:lvlText w:val="%4."/>
      <w:lvlJc w:val="left"/>
      <w:pPr>
        <w:ind w:left="2880" w:hanging="360"/>
      </w:pPr>
    </w:lvl>
    <w:lvl w:ilvl="4" w:tplc="43020778">
      <w:start w:val="1"/>
      <w:numFmt w:val="lowerLetter"/>
      <w:lvlText w:val="%5."/>
      <w:lvlJc w:val="left"/>
      <w:pPr>
        <w:ind w:left="3600" w:hanging="360"/>
      </w:pPr>
    </w:lvl>
    <w:lvl w:ilvl="5" w:tplc="C40A447C">
      <w:start w:val="1"/>
      <w:numFmt w:val="lowerRoman"/>
      <w:lvlText w:val="%6."/>
      <w:lvlJc w:val="right"/>
      <w:pPr>
        <w:ind w:left="4320" w:hanging="180"/>
      </w:pPr>
    </w:lvl>
    <w:lvl w:ilvl="6" w:tplc="B9822A7C">
      <w:start w:val="1"/>
      <w:numFmt w:val="decimal"/>
      <w:lvlText w:val="%7."/>
      <w:lvlJc w:val="left"/>
      <w:pPr>
        <w:ind w:left="5040" w:hanging="360"/>
      </w:pPr>
    </w:lvl>
    <w:lvl w:ilvl="7" w:tplc="21D449C6">
      <w:start w:val="1"/>
      <w:numFmt w:val="lowerLetter"/>
      <w:lvlText w:val="%8."/>
      <w:lvlJc w:val="left"/>
      <w:pPr>
        <w:ind w:left="5760" w:hanging="360"/>
      </w:pPr>
    </w:lvl>
    <w:lvl w:ilvl="8" w:tplc="C26A1556">
      <w:start w:val="1"/>
      <w:numFmt w:val="lowerRoman"/>
      <w:lvlText w:val="%9."/>
      <w:lvlJc w:val="right"/>
      <w:pPr>
        <w:ind w:left="6480" w:hanging="180"/>
      </w:pPr>
    </w:lvl>
  </w:abstractNum>
  <w:abstractNum w:abstractNumId="84" w15:restartNumberingAfterBreak="0">
    <w:nsid w:val="56610A53"/>
    <w:multiLevelType w:val="hybridMultilevel"/>
    <w:tmpl w:val="60D67D8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85" w15:restartNumberingAfterBreak="0">
    <w:nsid w:val="567E55FB"/>
    <w:multiLevelType w:val="hybridMultilevel"/>
    <w:tmpl w:val="76C049A6"/>
    <w:lvl w:ilvl="0" w:tplc="E9F273A2">
      <w:start w:val="1"/>
      <w:numFmt w:val="bullet"/>
      <w:lvlText w:val=""/>
      <w:lvlJc w:val="left"/>
      <w:pPr>
        <w:ind w:left="720" w:hanging="360"/>
      </w:pPr>
      <w:rPr>
        <w:rFonts w:ascii="Symbol" w:hAnsi="Symbol" w:hint="default"/>
      </w:rPr>
    </w:lvl>
    <w:lvl w:ilvl="1" w:tplc="9C6EC6F8">
      <w:start w:val="1"/>
      <w:numFmt w:val="bullet"/>
      <w:lvlText w:val="o"/>
      <w:lvlJc w:val="left"/>
      <w:pPr>
        <w:ind w:left="1440" w:hanging="360"/>
      </w:pPr>
      <w:rPr>
        <w:rFonts w:ascii="Courier New" w:hAnsi="Courier New" w:hint="default"/>
      </w:rPr>
    </w:lvl>
    <w:lvl w:ilvl="2" w:tplc="8FDC4EB6">
      <w:start w:val="1"/>
      <w:numFmt w:val="bullet"/>
      <w:lvlText w:val=""/>
      <w:lvlJc w:val="left"/>
      <w:pPr>
        <w:ind w:left="2160" w:hanging="360"/>
      </w:pPr>
      <w:rPr>
        <w:rFonts w:ascii="Wingdings" w:hAnsi="Wingdings" w:hint="default"/>
      </w:rPr>
    </w:lvl>
    <w:lvl w:ilvl="3" w:tplc="13003C8C">
      <w:start w:val="1"/>
      <w:numFmt w:val="bullet"/>
      <w:lvlText w:val=""/>
      <w:lvlJc w:val="left"/>
      <w:pPr>
        <w:ind w:left="2880" w:hanging="360"/>
      </w:pPr>
      <w:rPr>
        <w:rFonts w:ascii="Symbol" w:hAnsi="Symbol" w:hint="default"/>
      </w:rPr>
    </w:lvl>
    <w:lvl w:ilvl="4" w:tplc="46046118">
      <w:start w:val="1"/>
      <w:numFmt w:val="bullet"/>
      <w:lvlText w:val="o"/>
      <w:lvlJc w:val="left"/>
      <w:pPr>
        <w:ind w:left="3600" w:hanging="360"/>
      </w:pPr>
      <w:rPr>
        <w:rFonts w:ascii="Courier New" w:hAnsi="Courier New" w:hint="default"/>
      </w:rPr>
    </w:lvl>
    <w:lvl w:ilvl="5" w:tplc="47BECD86">
      <w:start w:val="1"/>
      <w:numFmt w:val="bullet"/>
      <w:lvlText w:val=""/>
      <w:lvlJc w:val="left"/>
      <w:pPr>
        <w:ind w:left="4320" w:hanging="360"/>
      </w:pPr>
      <w:rPr>
        <w:rFonts w:ascii="Wingdings" w:hAnsi="Wingdings" w:hint="default"/>
      </w:rPr>
    </w:lvl>
    <w:lvl w:ilvl="6" w:tplc="053299B2">
      <w:start w:val="1"/>
      <w:numFmt w:val="bullet"/>
      <w:lvlText w:val=""/>
      <w:lvlJc w:val="left"/>
      <w:pPr>
        <w:ind w:left="5040" w:hanging="360"/>
      </w:pPr>
      <w:rPr>
        <w:rFonts w:ascii="Symbol" w:hAnsi="Symbol" w:hint="default"/>
      </w:rPr>
    </w:lvl>
    <w:lvl w:ilvl="7" w:tplc="A934AAE0">
      <w:start w:val="1"/>
      <w:numFmt w:val="bullet"/>
      <w:lvlText w:val="o"/>
      <w:lvlJc w:val="left"/>
      <w:pPr>
        <w:ind w:left="5760" w:hanging="360"/>
      </w:pPr>
      <w:rPr>
        <w:rFonts w:ascii="Courier New" w:hAnsi="Courier New" w:hint="default"/>
      </w:rPr>
    </w:lvl>
    <w:lvl w:ilvl="8" w:tplc="DA64ACB0">
      <w:start w:val="1"/>
      <w:numFmt w:val="bullet"/>
      <w:lvlText w:val=""/>
      <w:lvlJc w:val="left"/>
      <w:pPr>
        <w:ind w:left="6480" w:hanging="360"/>
      </w:pPr>
      <w:rPr>
        <w:rFonts w:ascii="Wingdings" w:hAnsi="Wingdings" w:hint="default"/>
      </w:rPr>
    </w:lvl>
  </w:abstractNum>
  <w:abstractNum w:abstractNumId="86" w15:restartNumberingAfterBreak="0">
    <w:nsid w:val="56DC0194"/>
    <w:multiLevelType w:val="hybridMultilevel"/>
    <w:tmpl w:val="93801370"/>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cs="Wingdings" w:hint="default"/>
      </w:rPr>
    </w:lvl>
    <w:lvl w:ilvl="3" w:tplc="280A0001" w:tentative="1">
      <w:start w:val="1"/>
      <w:numFmt w:val="bullet"/>
      <w:lvlText w:val=""/>
      <w:lvlJc w:val="left"/>
      <w:pPr>
        <w:ind w:left="2880" w:hanging="360"/>
      </w:pPr>
      <w:rPr>
        <w:rFonts w:ascii="Symbol" w:hAnsi="Symbol" w:cs="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cs="Wingdings" w:hint="default"/>
      </w:rPr>
    </w:lvl>
    <w:lvl w:ilvl="6" w:tplc="280A0001" w:tentative="1">
      <w:start w:val="1"/>
      <w:numFmt w:val="bullet"/>
      <w:lvlText w:val=""/>
      <w:lvlJc w:val="left"/>
      <w:pPr>
        <w:ind w:left="5040" w:hanging="360"/>
      </w:pPr>
      <w:rPr>
        <w:rFonts w:ascii="Symbol" w:hAnsi="Symbol" w:cs="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cs="Wingdings" w:hint="default"/>
      </w:rPr>
    </w:lvl>
  </w:abstractNum>
  <w:abstractNum w:abstractNumId="87" w15:restartNumberingAfterBreak="0">
    <w:nsid w:val="59252A6F"/>
    <w:multiLevelType w:val="hybridMultilevel"/>
    <w:tmpl w:val="4D76256C"/>
    <w:lvl w:ilvl="0" w:tplc="2AEC197C">
      <w:start w:val="1"/>
      <w:numFmt w:val="bullet"/>
      <w:lvlText w:val=""/>
      <w:lvlJc w:val="left"/>
      <w:pPr>
        <w:ind w:left="720" w:hanging="360"/>
      </w:pPr>
      <w:rPr>
        <w:rFonts w:ascii="Symbol" w:hAnsi="Symbol" w:hint="default"/>
      </w:rPr>
    </w:lvl>
    <w:lvl w:ilvl="1" w:tplc="2C144F00">
      <w:start w:val="1"/>
      <w:numFmt w:val="bullet"/>
      <w:lvlText w:val="o"/>
      <w:lvlJc w:val="left"/>
      <w:pPr>
        <w:ind w:left="1440" w:hanging="360"/>
      </w:pPr>
      <w:rPr>
        <w:rFonts w:ascii="Courier New" w:hAnsi="Courier New" w:hint="default"/>
      </w:rPr>
    </w:lvl>
    <w:lvl w:ilvl="2" w:tplc="35A44944">
      <w:start w:val="1"/>
      <w:numFmt w:val="bullet"/>
      <w:lvlText w:val=""/>
      <w:lvlJc w:val="left"/>
      <w:pPr>
        <w:ind w:left="2160" w:hanging="360"/>
      </w:pPr>
      <w:rPr>
        <w:rFonts w:ascii="Wingdings" w:hAnsi="Wingdings" w:hint="default"/>
      </w:rPr>
    </w:lvl>
    <w:lvl w:ilvl="3" w:tplc="08DE8054">
      <w:start w:val="1"/>
      <w:numFmt w:val="bullet"/>
      <w:lvlText w:val=""/>
      <w:lvlJc w:val="left"/>
      <w:pPr>
        <w:ind w:left="2880" w:hanging="360"/>
      </w:pPr>
      <w:rPr>
        <w:rFonts w:ascii="Symbol" w:hAnsi="Symbol" w:hint="default"/>
      </w:rPr>
    </w:lvl>
    <w:lvl w:ilvl="4" w:tplc="85C2D990">
      <w:start w:val="1"/>
      <w:numFmt w:val="bullet"/>
      <w:lvlText w:val="o"/>
      <w:lvlJc w:val="left"/>
      <w:pPr>
        <w:ind w:left="3600" w:hanging="360"/>
      </w:pPr>
      <w:rPr>
        <w:rFonts w:ascii="Courier New" w:hAnsi="Courier New" w:hint="default"/>
      </w:rPr>
    </w:lvl>
    <w:lvl w:ilvl="5" w:tplc="12000D78">
      <w:start w:val="1"/>
      <w:numFmt w:val="bullet"/>
      <w:lvlText w:val=""/>
      <w:lvlJc w:val="left"/>
      <w:pPr>
        <w:ind w:left="4320" w:hanging="360"/>
      </w:pPr>
      <w:rPr>
        <w:rFonts w:ascii="Wingdings" w:hAnsi="Wingdings" w:hint="default"/>
      </w:rPr>
    </w:lvl>
    <w:lvl w:ilvl="6" w:tplc="205A6F80">
      <w:start w:val="1"/>
      <w:numFmt w:val="bullet"/>
      <w:lvlText w:val=""/>
      <w:lvlJc w:val="left"/>
      <w:pPr>
        <w:ind w:left="5040" w:hanging="360"/>
      </w:pPr>
      <w:rPr>
        <w:rFonts w:ascii="Symbol" w:hAnsi="Symbol" w:hint="default"/>
      </w:rPr>
    </w:lvl>
    <w:lvl w:ilvl="7" w:tplc="00F658F4">
      <w:start w:val="1"/>
      <w:numFmt w:val="bullet"/>
      <w:lvlText w:val="o"/>
      <w:lvlJc w:val="left"/>
      <w:pPr>
        <w:ind w:left="5760" w:hanging="360"/>
      </w:pPr>
      <w:rPr>
        <w:rFonts w:ascii="Courier New" w:hAnsi="Courier New" w:hint="default"/>
      </w:rPr>
    </w:lvl>
    <w:lvl w:ilvl="8" w:tplc="FE50D3B6">
      <w:start w:val="1"/>
      <w:numFmt w:val="bullet"/>
      <w:lvlText w:val=""/>
      <w:lvlJc w:val="left"/>
      <w:pPr>
        <w:ind w:left="6480" w:hanging="360"/>
      </w:pPr>
      <w:rPr>
        <w:rFonts w:ascii="Wingdings" w:hAnsi="Wingdings" w:hint="default"/>
      </w:rPr>
    </w:lvl>
  </w:abstractNum>
  <w:abstractNum w:abstractNumId="88" w15:restartNumberingAfterBreak="0">
    <w:nsid w:val="5E5E0938"/>
    <w:multiLevelType w:val="hybridMultilevel"/>
    <w:tmpl w:val="9774A618"/>
    <w:lvl w:ilvl="0" w:tplc="75187FA8">
      <w:start w:val="1"/>
      <w:numFmt w:val="bullet"/>
      <w:lvlText w:val=""/>
      <w:lvlJc w:val="left"/>
      <w:pPr>
        <w:ind w:left="720" w:hanging="360"/>
      </w:pPr>
      <w:rPr>
        <w:rFonts w:ascii="Symbol" w:hAnsi="Symbol" w:hint="default"/>
      </w:rPr>
    </w:lvl>
    <w:lvl w:ilvl="1" w:tplc="B746A0AE">
      <w:start w:val="1"/>
      <w:numFmt w:val="bullet"/>
      <w:lvlText w:val="o"/>
      <w:lvlJc w:val="left"/>
      <w:pPr>
        <w:ind w:left="1440" w:hanging="360"/>
      </w:pPr>
      <w:rPr>
        <w:rFonts w:ascii="Courier New" w:hAnsi="Courier New" w:hint="default"/>
      </w:rPr>
    </w:lvl>
    <w:lvl w:ilvl="2" w:tplc="D56E92A4">
      <w:start w:val="1"/>
      <w:numFmt w:val="bullet"/>
      <w:lvlText w:val=""/>
      <w:lvlJc w:val="left"/>
      <w:pPr>
        <w:ind w:left="2160" w:hanging="360"/>
      </w:pPr>
      <w:rPr>
        <w:rFonts w:ascii="Wingdings" w:hAnsi="Wingdings" w:hint="default"/>
      </w:rPr>
    </w:lvl>
    <w:lvl w:ilvl="3" w:tplc="38D81956">
      <w:start w:val="1"/>
      <w:numFmt w:val="bullet"/>
      <w:lvlText w:val=""/>
      <w:lvlJc w:val="left"/>
      <w:pPr>
        <w:ind w:left="2880" w:hanging="360"/>
      </w:pPr>
      <w:rPr>
        <w:rFonts w:ascii="Symbol" w:hAnsi="Symbol" w:hint="default"/>
      </w:rPr>
    </w:lvl>
    <w:lvl w:ilvl="4" w:tplc="803ACC40">
      <w:start w:val="1"/>
      <w:numFmt w:val="bullet"/>
      <w:lvlText w:val="o"/>
      <w:lvlJc w:val="left"/>
      <w:pPr>
        <w:ind w:left="3600" w:hanging="360"/>
      </w:pPr>
      <w:rPr>
        <w:rFonts w:ascii="Courier New" w:hAnsi="Courier New" w:hint="default"/>
      </w:rPr>
    </w:lvl>
    <w:lvl w:ilvl="5" w:tplc="4DA05D5E">
      <w:start w:val="1"/>
      <w:numFmt w:val="bullet"/>
      <w:lvlText w:val=""/>
      <w:lvlJc w:val="left"/>
      <w:pPr>
        <w:ind w:left="4320" w:hanging="360"/>
      </w:pPr>
      <w:rPr>
        <w:rFonts w:ascii="Wingdings" w:hAnsi="Wingdings" w:hint="default"/>
      </w:rPr>
    </w:lvl>
    <w:lvl w:ilvl="6" w:tplc="6E9E3DFA">
      <w:start w:val="1"/>
      <w:numFmt w:val="bullet"/>
      <w:lvlText w:val=""/>
      <w:lvlJc w:val="left"/>
      <w:pPr>
        <w:ind w:left="5040" w:hanging="360"/>
      </w:pPr>
      <w:rPr>
        <w:rFonts w:ascii="Symbol" w:hAnsi="Symbol" w:hint="default"/>
      </w:rPr>
    </w:lvl>
    <w:lvl w:ilvl="7" w:tplc="EE3E7FF0">
      <w:start w:val="1"/>
      <w:numFmt w:val="bullet"/>
      <w:lvlText w:val="o"/>
      <w:lvlJc w:val="left"/>
      <w:pPr>
        <w:ind w:left="5760" w:hanging="360"/>
      </w:pPr>
      <w:rPr>
        <w:rFonts w:ascii="Courier New" w:hAnsi="Courier New" w:hint="default"/>
      </w:rPr>
    </w:lvl>
    <w:lvl w:ilvl="8" w:tplc="93722642">
      <w:start w:val="1"/>
      <w:numFmt w:val="bullet"/>
      <w:lvlText w:val=""/>
      <w:lvlJc w:val="left"/>
      <w:pPr>
        <w:ind w:left="6480" w:hanging="360"/>
      </w:pPr>
      <w:rPr>
        <w:rFonts w:ascii="Wingdings" w:hAnsi="Wingdings" w:hint="default"/>
      </w:rPr>
    </w:lvl>
  </w:abstractNum>
  <w:abstractNum w:abstractNumId="89" w15:restartNumberingAfterBreak="0">
    <w:nsid w:val="5ED54F10"/>
    <w:multiLevelType w:val="hybridMultilevel"/>
    <w:tmpl w:val="DF80DA34"/>
    <w:lvl w:ilvl="0" w:tplc="B388F29A">
      <w:start w:val="1"/>
      <w:numFmt w:val="bullet"/>
      <w:lvlText w:val=""/>
      <w:lvlJc w:val="left"/>
      <w:pPr>
        <w:ind w:left="720" w:hanging="360"/>
      </w:pPr>
      <w:rPr>
        <w:rFonts w:ascii="Symbol" w:hAnsi="Symbol" w:hint="default"/>
      </w:rPr>
    </w:lvl>
    <w:lvl w:ilvl="1" w:tplc="A1027696">
      <w:start w:val="1"/>
      <w:numFmt w:val="bullet"/>
      <w:lvlText w:val=""/>
      <w:lvlJc w:val="left"/>
      <w:pPr>
        <w:ind w:left="1440" w:hanging="360"/>
      </w:pPr>
      <w:rPr>
        <w:rFonts w:ascii="Symbol" w:hAnsi="Symbol" w:hint="default"/>
      </w:rPr>
    </w:lvl>
    <w:lvl w:ilvl="2" w:tplc="E3C2268C">
      <w:start w:val="1"/>
      <w:numFmt w:val="bullet"/>
      <w:lvlText w:val=""/>
      <w:lvlJc w:val="left"/>
      <w:pPr>
        <w:ind w:left="2160" w:hanging="360"/>
      </w:pPr>
      <w:rPr>
        <w:rFonts w:ascii="Wingdings" w:hAnsi="Wingdings" w:hint="default"/>
      </w:rPr>
    </w:lvl>
    <w:lvl w:ilvl="3" w:tplc="198C7794">
      <w:start w:val="1"/>
      <w:numFmt w:val="bullet"/>
      <w:lvlText w:val=""/>
      <w:lvlJc w:val="left"/>
      <w:pPr>
        <w:ind w:left="2880" w:hanging="360"/>
      </w:pPr>
      <w:rPr>
        <w:rFonts w:ascii="Symbol" w:hAnsi="Symbol" w:hint="default"/>
      </w:rPr>
    </w:lvl>
    <w:lvl w:ilvl="4" w:tplc="D362DA32">
      <w:start w:val="1"/>
      <w:numFmt w:val="bullet"/>
      <w:lvlText w:val="o"/>
      <w:lvlJc w:val="left"/>
      <w:pPr>
        <w:ind w:left="3600" w:hanging="360"/>
      </w:pPr>
      <w:rPr>
        <w:rFonts w:ascii="Courier New" w:hAnsi="Courier New" w:hint="default"/>
      </w:rPr>
    </w:lvl>
    <w:lvl w:ilvl="5" w:tplc="448E55AE">
      <w:start w:val="1"/>
      <w:numFmt w:val="bullet"/>
      <w:lvlText w:val=""/>
      <w:lvlJc w:val="left"/>
      <w:pPr>
        <w:ind w:left="4320" w:hanging="360"/>
      </w:pPr>
      <w:rPr>
        <w:rFonts w:ascii="Wingdings" w:hAnsi="Wingdings" w:hint="default"/>
      </w:rPr>
    </w:lvl>
    <w:lvl w:ilvl="6" w:tplc="7840AE2A">
      <w:start w:val="1"/>
      <w:numFmt w:val="bullet"/>
      <w:lvlText w:val=""/>
      <w:lvlJc w:val="left"/>
      <w:pPr>
        <w:ind w:left="5040" w:hanging="360"/>
      </w:pPr>
      <w:rPr>
        <w:rFonts w:ascii="Symbol" w:hAnsi="Symbol" w:hint="default"/>
      </w:rPr>
    </w:lvl>
    <w:lvl w:ilvl="7" w:tplc="F64EB168">
      <w:start w:val="1"/>
      <w:numFmt w:val="bullet"/>
      <w:lvlText w:val="o"/>
      <w:lvlJc w:val="left"/>
      <w:pPr>
        <w:ind w:left="5760" w:hanging="360"/>
      </w:pPr>
      <w:rPr>
        <w:rFonts w:ascii="Courier New" w:hAnsi="Courier New" w:hint="default"/>
      </w:rPr>
    </w:lvl>
    <w:lvl w:ilvl="8" w:tplc="612A0F40">
      <w:start w:val="1"/>
      <w:numFmt w:val="bullet"/>
      <w:lvlText w:val=""/>
      <w:lvlJc w:val="left"/>
      <w:pPr>
        <w:ind w:left="6480" w:hanging="360"/>
      </w:pPr>
      <w:rPr>
        <w:rFonts w:ascii="Wingdings" w:hAnsi="Wingdings" w:hint="default"/>
      </w:rPr>
    </w:lvl>
  </w:abstractNum>
  <w:abstractNum w:abstractNumId="90" w15:restartNumberingAfterBreak="0">
    <w:nsid w:val="62E11F76"/>
    <w:multiLevelType w:val="hybridMultilevel"/>
    <w:tmpl w:val="515226B0"/>
    <w:lvl w:ilvl="0" w:tplc="AA889BC4">
      <w:start w:val="1"/>
      <w:numFmt w:val="decimal"/>
      <w:lvlText w:val="%1."/>
      <w:lvlJc w:val="left"/>
      <w:pPr>
        <w:ind w:left="720" w:hanging="360"/>
      </w:pPr>
    </w:lvl>
    <w:lvl w:ilvl="1" w:tplc="24DEB4A8">
      <w:start w:val="1"/>
      <w:numFmt w:val="lowerLetter"/>
      <w:lvlText w:val="%2."/>
      <w:lvlJc w:val="left"/>
      <w:pPr>
        <w:ind w:left="1440" w:hanging="360"/>
      </w:pPr>
    </w:lvl>
    <w:lvl w:ilvl="2" w:tplc="27C865FC">
      <w:start w:val="1"/>
      <w:numFmt w:val="lowerRoman"/>
      <w:lvlText w:val="%3."/>
      <w:lvlJc w:val="right"/>
      <w:pPr>
        <w:ind w:left="2160" w:hanging="180"/>
      </w:pPr>
    </w:lvl>
    <w:lvl w:ilvl="3" w:tplc="F1947D9A">
      <w:start w:val="1"/>
      <w:numFmt w:val="decimal"/>
      <w:lvlText w:val="%4."/>
      <w:lvlJc w:val="left"/>
      <w:pPr>
        <w:ind w:left="2880" w:hanging="360"/>
      </w:pPr>
    </w:lvl>
    <w:lvl w:ilvl="4" w:tplc="ED624934">
      <w:start w:val="1"/>
      <w:numFmt w:val="lowerLetter"/>
      <w:lvlText w:val="%5."/>
      <w:lvlJc w:val="left"/>
      <w:pPr>
        <w:ind w:left="3600" w:hanging="360"/>
      </w:pPr>
    </w:lvl>
    <w:lvl w:ilvl="5" w:tplc="E0802CF8">
      <w:start w:val="1"/>
      <w:numFmt w:val="lowerRoman"/>
      <w:lvlText w:val="%6."/>
      <w:lvlJc w:val="right"/>
      <w:pPr>
        <w:ind w:left="4320" w:hanging="180"/>
      </w:pPr>
    </w:lvl>
    <w:lvl w:ilvl="6" w:tplc="8AF07E80">
      <w:start w:val="1"/>
      <w:numFmt w:val="decimal"/>
      <w:lvlText w:val="%7."/>
      <w:lvlJc w:val="left"/>
      <w:pPr>
        <w:ind w:left="5040" w:hanging="360"/>
      </w:pPr>
    </w:lvl>
    <w:lvl w:ilvl="7" w:tplc="97982C6C">
      <w:start w:val="1"/>
      <w:numFmt w:val="lowerLetter"/>
      <w:lvlText w:val="%8."/>
      <w:lvlJc w:val="left"/>
      <w:pPr>
        <w:ind w:left="5760" w:hanging="360"/>
      </w:pPr>
    </w:lvl>
    <w:lvl w:ilvl="8" w:tplc="90268BEC">
      <w:start w:val="1"/>
      <w:numFmt w:val="lowerRoman"/>
      <w:lvlText w:val="%9."/>
      <w:lvlJc w:val="right"/>
      <w:pPr>
        <w:ind w:left="6480" w:hanging="180"/>
      </w:pPr>
    </w:lvl>
  </w:abstractNum>
  <w:abstractNum w:abstractNumId="91" w15:restartNumberingAfterBreak="0">
    <w:nsid w:val="63835430"/>
    <w:multiLevelType w:val="hybridMultilevel"/>
    <w:tmpl w:val="E3CA51C0"/>
    <w:lvl w:ilvl="0" w:tplc="28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92" w15:restartNumberingAfterBreak="0">
    <w:nsid w:val="64B42BA8"/>
    <w:multiLevelType w:val="hybridMultilevel"/>
    <w:tmpl w:val="2F9CEA8A"/>
    <w:lvl w:ilvl="0" w:tplc="5E64948C">
      <w:start w:val="1"/>
      <w:numFmt w:val="bullet"/>
      <w:lvlText w:val=""/>
      <w:lvlJc w:val="left"/>
      <w:pPr>
        <w:ind w:left="720" w:hanging="360"/>
      </w:pPr>
      <w:rPr>
        <w:rFonts w:ascii="Symbol" w:hAnsi="Symbol" w:hint="default"/>
      </w:rPr>
    </w:lvl>
    <w:lvl w:ilvl="1" w:tplc="3E0EF686">
      <w:start w:val="1"/>
      <w:numFmt w:val="bullet"/>
      <w:lvlText w:val=""/>
      <w:lvlJc w:val="left"/>
      <w:pPr>
        <w:ind w:left="1440" w:hanging="360"/>
      </w:pPr>
      <w:rPr>
        <w:rFonts w:ascii="Symbol" w:hAnsi="Symbol" w:hint="default"/>
      </w:rPr>
    </w:lvl>
    <w:lvl w:ilvl="2" w:tplc="FB4C49F0">
      <w:start w:val="1"/>
      <w:numFmt w:val="bullet"/>
      <w:lvlText w:val=""/>
      <w:lvlJc w:val="left"/>
      <w:pPr>
        <w:ind w:left="2160" w:hanging="360"/>
      </w:pPr>
      <w:rPr>
        <w:rFonts w:ascii="Wingdings" w:hAnsi="Wingdings" w:hint="default"/>
      </w:rPr>
    </w:lvl>
    <w:lvl w:ilvl="3" w:tplc="08144352">
      <w:start w:val="1"/>
      <w:numFmt w:val="bullet"/>
      <w:lvlText w:val=""/>
      <w:lvlJc w:val="left"/>
      <w:pPr>
        <w:ind w:left="2880" w:hanging="360"/>
      </w:pPr>
      <w:rPr>
        <w:rFonts w:ascii="Symbol" w:hAnsi="Symbol" w:hint="default"/>
      </w:rPr>
    </w:lvl>
    <w:lvl w:ilvl="4" w:tplc="05444F8A">
      <w:start w:val="1"/>
      <w:numFmt w:val="bullet"/>
      <w:lvlText w:val="o"/>
      <w:lvlJc w:val="left"/>
      <w:pPr>
        <w:ind w:left="3600" w:hanging="360"/>
      </w:pPr>
      <w:rPr>
        <w:rFonts w:ascii="Courier New" w:hAnsi="Courier New" w:hint="default"/>
      </w:rPr>
    </w:lvl>
    <w:lvl w:ilvl="5" w:tplc="AFD61CDE">
      <w:start w:val="1"/>
      <w:numFmt w:val="bullet"/>
      <w:lvlText w:val=""/>
      <w:lvlJc w:val="left"/>
      <w:pPr>
        <w:ind w:left="4320" w:hanging="360"/>
      </w:pPr>
      <w:rPr>
        <w:rFonts w:ascii="Wingdings" w:hAnsi="Wingdings" w:hint="default"/>
      </w:rPr>
    </w:lvl>
    <w:lvl w:ilvl="6" w:tplc="D19251DC">
      <w:start w:val="1"/>
      <w:numFmt w:val="bullet"/>
      <w:lvlText w:val=""/>
      <w:lvlJc w:val="left"/>
      <w:pPr>
        <w:ind w:left="5040" w:hanging="360"/>
      </w:pPr>
      <w:rPr>
        <w:rFonts w:ascii="Symbol" w:hAnsi="Symbol" w:hint="default"/>
      </w:rPr>
    </w:lvl>
    <w:lvl w:ilvl="7" w:tplc="EC46C2A8">
      <w:start w:val="1"/>
      <w:numFmt w:val="bullet"/>
      <w:lvlText w:val="o"/>
      <w:lvlJc w:val="left"/>
      <w:pPr>
        <w:ind w:left="5760" w:hanging="360"/>
      </w:pPr>
      <w:rPr>
        <w:rFonts w:ascii="Courier New" w:hAnsi="Courier New" w:hint="default"/>
      </w:rPr>
    </w:lvl>
    <w:lvl w:ilvl="8" w:tplc="517A1DBA">
      <w:start w:val="1"/>
      <w:numFmt w:val="bullet"/>
      <w:lvlText w:val=""/>
      <w:lvlJc w:val="left"/>
      <w:pPr>
        <w:ind w:left="6480" w:hanging="360"/>
      </w:pPr>
      <w:rPr>
        <w:rFonts w:ascii="Wingdings" w:hAnsi="Wingdings" w:hint="default"/>
      </w:rPr>
    </w:lvl>
  </w:abstractNum>
  <w:abstractNum w:abstractNumId="93" w15:restartNumberingAfterBreak="0">
    <w:nsid w:val="65634B3B"/>
    <w:multiLevelType w:val="hybridMultilevel"/>
    <w:tmpl w:val="CD20BDB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94" w15:restartNumberingAfterBreak="0">
    <w:nsid w:val="679B7B4D"/>
    <w:multiLevelType w:val="hybridMultilevel"/>
    <w:tmpl w:val="2F08AE7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95" w15:restartNumberingAfterBreak="0">
    <w:nsid w:val="684E5107"/>
    <w:multiLevelType w:val="hybridMultilevel"/>
    <w:tmpl w:val="820C821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96" w15:restartNumberingAfterBreak="0">
    <w:nsid w:val="69721949"/>
    <w:multiLevelType w:val="hybridMultilevel"/>
    <w:tmpl w:val="6BCAA144"/>
    <w:lvl w:ilvl="0" w:tplc="520E3532">
      <w:start w:val="1"/>
      <w:numFmt w:val="bullet"/>
      <w:lvlText w:val=""/>
      <w:lvlJc w:val="left"/>
      <w:pPr>
        <w:ind w:left="720" w:hanging="360"/>
      </w:pPr>
      <w:rPr>
        <w:rFonts w:ascii="Symbol" w:hAnsi="Symbol" w:hint="default"/>
      </w:rPr>
    </w:lvl>
    <w:lvl w:ilvl="1" w:tplc="4A90D2D4">
      <w:start w:val="1"/>
      <w:numFmt w:val="bullet"/>
      <w:lvlText w:val=""/>
      <w:lvlJc w:val="left"/>
      <w:pPr>
        <w:ind w:left="1440" w:hanging="360"/>
      </w:pPr>
      <w:rPr>
        <w:rFonts w:ascii="Symbol" w:hAnsi="Symbol" w:hint="default"/>
      </w:rPr>
    </w:lvl>
    <w:lvl w:ilvl="2" w:tplc="B4DE5BCA">
      <w:start w:val="1"/>
      <w:numFmt w:val="bullet"/>
      <w:lvlText w:val=""/>
      <w:lvlJc w:val="left"/>
      <w:pPr>
        <w:ind w:left="2160" w:hanging="360"/>
      </w:pPr>
      <w:rPr>
        <w:rFonts w:ascii="Wingdings" w:hAnsi="Wingdings" w:hint="default"/>
      </w:rPr>
    </w:lvl>
    <w:lvl w:ilvl="3" w:tplc="DA1CFB6E">
      <w:start w:val="1"/>
      <w:numFmt w:val="bullet"/>
      <w:lvlText w:val=""/>
      <w:lvlJc w:val="left"/>
      <w:pPr>
        <w:ind w:left="2880" w:hanging="360"/>
      </w:pPr>
      <w:rPr>
        <w:rFonts w:ascii="Symbol" w:hAnsi="Symbol" w:hint="default"/>
      </w:rPr>
    </w:lvl>
    <w:lvl w:ilvl="4" w:tplc="64161E0C">
      <w:start w:val="1"/>
      <w:numFmt w:val="bullet"/>
      <w:lvlText w:val="o"/>
      <w:lvlJc w:val="left"/>
      <w:pPr>
        <w:ind w:left="3600" w:hanging="360"/>
      </w:pPr>
      <w:rPr>
        <w:rFonts w:ascii="Courier New" w:hAnsi="Courier New" w:hint="default"/>
      </w:rPr>
    </w:lvl>
    <w:lvl w:ilvl="5" w:tplc="14BAA290">
      <w:start w:val="1"/>
      <w:numFmt w:val="bullet"/>
      <w:lvlText w:val=""/>
      <w:lvlJc w:val="left"/>
      <w:pPr>
        <w:ind w:left="4320" w:hanging="360"/>
      </w:pPr>
      <w:rPr>
        <w:rFonts w:ascii="Wingdings" w:hAnsi="Wingdings" w:hint="default"/>
      </w:rPr>
    </w:lvl>
    <w:lvl w:ilvl="6" w:tplc="E648E23E">
      <w:start w:val="1"/>
      <w:numFmt w:val="bullet"/>
      <w:lvlText w:val=""/>
      <w:lvlJc w:val="left"/>
      <w:pPr>
        <w:ind w:left="5040" w:hanging="360"/>
      </w:pPr>
      <w:rPr>
        <w:rFonts w:ascii="Symbol" w:hAnsi="Symbol" w:hint="default"/>
      </w:rPr>
    </w:lvl>
    <w:lvl w:ilvl="7" w:tplc="E5F47B9A">
      <w:start w:val="1"/>
      <w:numFmt w:val="bullet"/>
      <w:lvlText w:val="o"/>
      <w:lvlJc w:val="left"/>
      <w:pPr>
        <w:ind w:left="5760" w:hanging="360"/>
      </w:pPr>
      <w:rPr>
        <w:rFonts w:ascii="Courier New" w:hAnsi="Courier New" w:hint="default"/>
      </w:rPr>
    </w:lvl>
    <w:lvl w:ilvl="8" w:tplc="609CD1A2">
      <w:start w:val="1"/>
      <w:numFmt w:val="bullet"/>
      <w:lvlText w:val=""/>
      <w:lvlJc w:val="left"/>
      <w:pPr>
        <w:ind w:left="6480" w:hanging="360"/>
      </w:pPr>
      <w:rPr>
        <w:rFonts w:ascii="Wingdings" w:hAnsi="Wingdings" w:hint="default"/>
      </w:rPr>
    </w:lvl>
  </w:abstractNum>
  <w:abstractNum w:abstractNumId="97" w15:restartNumberingAfterBreak="0">
    <w:nsid w:val="69896CCA"/>
    <w:multiLevelType w:val="hybridMultilevel"/>
    <w:tmpl w:val="B728024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98" w15:restartNumberingAfterBreak="0">
    <w:nsid w:val="698E3B0B"/>
    <w:multiLevelType w:val="hybridMultilevel"/>
    <w:tmpl w:val="14FA26A6"/>
    <w:lvl w:ilvl="0" w:tplc="280A0005">
      <w:start w:val="1"/>
      <w:numFmt w:val="bullet"/>
      <w:lvlText w:val=""/>
      <w:lvlJc w:val="left"/>
      <w:pPr>
        <w:ind w:left="720" w:hanging="360"/>
      </w:pPr>
      <w:rPr>
        <w:rFonts w:ascii="Wingdings" w:hAnsi="Wingdings" w:hint="default"/>
      </w:rPr>
    </w:lvl>
    <w:lvl w:ilvl="1" w:tplc="A8FC407A">
      <w:start w:val="1"/>
      <w:numFmt w:val="bullet"/>
      <w:lvlText w:val="o"/>
      <w:lvlJc w:val="left"/>
      <w:pPr>
        <w:ind w:left="1440" w:hanging="360"/>
      </w:pPr>
      <w:rPr>
        <w:rFonts w:ascii="Courier New" w:hAnsi="Courier New" w:hint="default"/>
      </w:rPr>
    </w:lvl>
    <w:lvl w:ilvl="2" w:tplc="E3640F38">
      <w:start w:val="1"/>
      <w:numFmt w:val="bullet"/>
      <w:lvlText w:val=""/>
      <w:lvlJc w:val="left"/>
      <w:pPr>
        <w:ind w:left="2160" w:hanging="360"/>
      </w:pPr>
      <w:rPr>
        <w:rFonts w:ascii="Wingdings" w:hAnsi="Wingdings" w:hint="default"/>
      </w:rPr>
    </w:lvl>
    <w:lvl w:ilvl="3" w:tplc="36BC2242">
      <w:start w:val="1"/>
      <w:numFmt w:val="bullet"/>
      <w:lvlText w:val=""/>
      <w:lvlJc w:val="left"/>
      <w:pPr>
        <w:ind w:left="2880" w:hanging="360"/>
      </w:pPr>
      <w:rPr>
        <w:rFonts w:ascii="Symbol" w:hAnsi="Symbol" w:hint="default"/>
      </w:rPr>
    </w:lvl>
    <w:lvl w:ilvl="4" w:tplc="84A4EFA8">
      <w:start w:val="1"/>
      <w:numFmt w:val="bullet"/>
      <w:lvlText w:val="o"/>
      <w:lvlJc w:val="left"/>
      <w:pPr>
        <w:ind w:left="3600" w:hanging="360"/>
      </w:pPr>
      <w:rPr>
        <w:rFonts w:ascii="Courier New" w:hAnsi="Courier New" w:hint="default"/>
      </w:rPr>
    </w:lvl>
    <w:lvl w:ilvl="5" w:tplc="9FE20A5E">
      <w:start w:val="1"/>
      <w:numFmt w:val="bullet"/>
      <w:lvlText w:val=""/>
      <w:lvlJc w:val="left"/>
      <w:pPr>
        <w:ind w:left="4320" w:hanging="360"/>
      </w:pPr>
      <w:rPr>
        <w:rFonts w:ascii="Wingdings" w:hAnsi="Wingdings" w:hint="default"/>
      </w:rPr>
    </w:lvl>
    <w:lvl w:ilvl="6" w:tplc="F8F4317E">
      <w:start w:val="1"/>
      <w:numFmt w:val="bullet"/>
      <w:lvlText w:val=""/>
      <w:lvlJc w:val="left"/>
      <w:pPr>
        <w:ind w:left="5040" w:hanging="360"/>
      </w:pPr>
      <w:rPr>
        <w:rFonts w:ascii="Symbol" w:hAnsi="Symbol" w:hint="default"/>
      </w:rPr>
    </w:lvl>
    <w:lvl w:ilvl="7" w:tplc="32904A92">
      <w:start w:val="1"/>
      <w:numFmt w:val="bullet"/>
      <w:lvlText w:val="o"/>
      <w:lvlJc w:val="left"/>
      <w:pPr>
        <w:ind w:left="5760" w:hanging="360"/>
      </w:pPr>
      <w:rPr>
        <w:rFonts w:ascii="Courier New" w:hAnsi="Courier New" w:hint="default"/>
      </w:rPr>
    </w:lvl>
    <w:lvl w:ilvl="8" w:tplc="3C70137C">
      <w:start w:val="1"/>
      <w:numFmt w:val="bullet"/>
      <w:lvlText w:val=""/>
      <w:lvlJc w:val="left"/>
      <w:pPr>
        <w:ind w:left="6480" w:hanging="360"/>
      </w:pPr>
      <w:rPr>
        <w:rFonts w:ascii="Wingdings" w:hAnsi="Wingdings" w:hint="default"/>
      </w:rPr>
    </w:lvl>
  </w:abstractNum>
  <w:abstractNum w:abstractNumId="99" w15:restartNumberingAfterBreak="0">
    <w:nsid w:val="6A87018B"/>
    <w:multiLevelType w:val="hybridMultilevel"/>
    <w:tmpl w:val="C6B477AC"/>
    <w:lvl w:ilvl="0" w:tplc="5BEA806A">
      <w:start w:val="1"/>
      <w:numFmt w:val="bullet"/>
      <w:lvlText w:val=""/>
      <w:lvlJc w:val="left"/>
      <w:pPr>
        <w:ind w:left="720" w:hanging="360"/>
      </w:pPr>
      <w:rPr>
        <w:rFonts w:ascii="Symbol" w:hAnsi="Symbol" w:hint="default"/>
      </w:rPr>
    </w:lvl>
    <w:lvl w:ilvl="1" w:tplc="CB145168">
      <w:start w:val="1"/>
      <w:numFmt w:val="bullet"/>
      <w:lvlText w:val=""/>
      <w:lvlJc w:val="left"/>
      <w:pPr>
        <w:ind w:left="1440" w:hanging="360"/>
      </w:pPr>
      <w:rPr>
        <w:rFonts w:ascii="Symbol" w:hAnsi="Symbol" w:hint="default"/>
      </w:rPr>
    </w:lvl>
    <w:lvl w:ilvl="2" w:tplc="9618B748">
      <w:start w:val="1"/>
      <w:numFmt w:val="bullet"/>
      <w:lvlText w:val=""/>
      <w:lvlJc w:val="left"/>
      <w:pPr>
        <w:ind w:left="2160" w:hanging="360"/>
      </w:pPr>
      <w:rPr>
        <w:rFonts w:ascii="Wingdings" w:hAnsi="Wingdings" w:hint="default"/>
      </w:rPr>
    </w:lvl>
    <w:lvl w:ilvl="3" w:tplc="B43C19C6">
      <w:start w:val="1"/>
      <w:numFmt w:val="bullet"/>
      <w:lvlText w:val=""/>
      <w:lvlJc w:val="left"/>
      <w:pPr>
        <w:ind w:left="2880" w:hanging="360"/>
      </w:pPr>
      <w:rPr>
        <w:rFonts w:ascii="Symbol" w:hAnsi="Symbol" w:hint="default"/>
      </w:rPr>
    </w:lvl>
    <w:lvl w:ilvl="4" w:tplc="0130F954">
      <w:start w:val="1"/>
      <w:numFmt w:val="bullet"/>
      <w:lvlText w:val="o"/>
      <w:lvlJc w:val="left"/>
      <w:pPr>
        <w:ind w:left="3600" w:hanging="360"/>
      </w:pPr>
      <w:rPr>
        <w:rFonts w:ascii="Courier New" w:hAnsi="Courier New" w:hint="default"/>
      </w:rPr>
    </w:lvl>
    <w:lvl w:ilvl="5" w:tplc="B52CFF50">
      <w:start w:val="1"/>
      <w:numFmt w:val="bullet"/>
      <w:lvlText w:val=""/>
      <w:lvlJc w:val="left"/>
      <w:pPr>
        <w:ind w:left="4320" w:hanging="360"/>
      </w:pPr>
      <w:rPr>
        <w:rFonts w:ascii="Wingdings" w:hAnsi="Wingdings" w:hint="default"/>
      </w:rPr>
    </w:lvl>
    <w:lvl w:ilvl="6" w:tplc="4DF63276">
      <w:start w:val="1"/>
      <w:numFmt w:val="bullet"/>
      <w:lvlText w:val=""/>
      <w:lvlJc w:val="left"/>
      <w:pPr>
        <w:ind w:left="5040" w:hanging="360"/>
      </w:pPr>
      <w:rPr>
        <w:rFonts w:ascii="Symbol" w:hAnsi="Symbol" w:hint="default"/>
      </w:rPr>
    </w:lvl>
    <w:lvl w:ilvl="7" w:tplc="332684AC">
      <w:start w:val="1"/>
      <w:numFmt w:val="bullet"/>
      <w:lvlText w:val="o"/>
      <w:lvlJc w:val="left"/>
      <w:pPr>
        <w:ind w:left="5760" w:hanging="360"/>
      </w:pPr>
      <w:rPr>
        <w:rFonts w:ascii="Courier New" w:hAnsi="Courier New" w:hint="default"/>
      </w:rPr>
    </w:lvl>
    <w:lvl w:ilvl="8" w:tplc="2384E2A2">
      <w:start w:val="1"/>
      <w:numFmt w:val="bullet"/>
      <w:lvlText w:val=""/>
      <w:lvlJc w:val="left"/>
      <w:pPr>
        <w:ind w:left="6480" w:hanging="360"/>
      </w:pPr>
      <w:rPr>
        <w:rFonts w:ascii="Wingdings" w:hAnsi="Wingdings" w:hint="default"/>
      </w:rPr>
    </w:lvl>
  </w:abstractNum>
  <w:abstractNum w:abstractNumId="100" w15:restartNumberingAfterBreak="0">
    <w:nsid w:val="6AD83C2B"/>
    <w:multiLevelType w:val="hybridMultilevel"/>
    <w:tmpl w:val="0CC8C11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101" w15:restartNumberingAfterBreak="0">
    <w:nsid w:val="6B7D582D"/>
    <w:multiLevelType w:val="hybridMultilevel"/>
    <w:tmpl w:val="E7229218"/>
    <w:lvl w:ilvl="0" w:tplc="1918EF4C">
      <w:start w:val="1"/>
      <w:numFmt w:val="bullet"/>
      <w:lvlText w:val=""/>
      <w:lvlJc w:val="left"/>
      <w:pPr>
        <w:ind w:left="720" w:hanging="360"/>
      </w:pPr>
      <w:rPr>
        <w:rFonts w:ascii="Symbol" w:hAnsi="Symbol" w:hint="default"/>
      </w:rPr>
    </w:lvl>
    <w:lvl w:ilvl="1" w:tplc="E6C6BD1C">
      <w:start w:val="1"/>
      <w:numFmt w:val="bullet"/>
      <w:lvlText w:val="o"/>
      <w:lvlJc w:val="left"/>
      <w:pPr>
        <w:ind w:left="1440" w:hanging="360"/>
      </w:pPr>
      <w:rPr>
        <w:rFonts w:ascii="Courier New" w:hAnsi="Courier New" w:hint="default"/>
      </w:rPr>
    </w:lvl>
    <w:lvl w:ilvl="2" w:tplc="920689C8">
      <w:start w:val="1"/>
      <w:numFmt w:val="bullet"/>
      <w:lvlText w:val=""/>
      <w:lvlJc w:val="left"/>
      <w:pPr>
        <w:ind w:left="2160" w:hanging="360"/>
      </w:pPr>
      <w:rPr>
        <w:rFonts w:ascii="Wingdings" w:hAnsi="Wingdings" w:hint="default"/>
      </w:rPr>
    </w:lvl>
    <w:lvl w:ilvl="3" w:tplc="2B20C478">
      <w:start w:val="1"/>
      <w:numFmt w:val="bullet"/>
      <w:lvlText w:val=""/>
      <w:lvlJc w:val="left"/>
      <w:pPr>
        <w:ind w:left="2880" w:hanging="360"/>
      </w:pPr>
      <w:rPr>
        <w:rFonts w:ascii="Symbol" w:hAnsi="Symbol" w:hint="default"/>
      </w:rPr>
    </w:lvl>
    <w:lvl w:ilvl="4" w:tplc="C0366F60">
      <w:start w:val="1"/>
      <w:numFmt w:val="bullet"/>
      <w:lvlText w:val="o"/>
      <w:lvlJc w:val="left"/>
      <w:pPr>
        <w:ind w:left="3600" w:hanging="360"/>
      </w:pPr>
      <w:rPr>
        <w:rFonts w:ascii="Courier New" w:hAnsi="Courier New" w:hint="default"/>
      </w:rPr>
    </w:lvl>
    <w:lvl w:ilvl="5" w:tplc="4E80D3EA">
      <w:start w:val="1"/>
      <w:numFmt w:val="bullet"/>
      <w:lvlText w:val=""/>
      <w:lvlJc w:val="left"/>
      <w:pPr>
        <w:ind w:left="4320" w:hanging="360"/>
      </w:pPr>
      <w:rPr>
        <w:rFonts w:ascii="Wingdings" w:hAnsi="Wingdings" w:hint="default"/>
      </w:rPr>
    </w:lvl>
    <w:lvl w:ilvl="6" w:tplc="627203E4">
      <w:start w:val="1"/>
      <w:numFmt w:val="bullet"/>
      <w:lvlText w:val=""/>
      <w:lvlJc w:val="left"/>
      <w:pPr>
        <w:ind w:left="5040" w:hanging="360"/>
      </w:pPr>
      <w:rPr>
        <w:rFonts w:ascii="Symbol" w:hAnsi="Symbol" w:hint="default"/>
      </w:rPr>
    </w:lvl>
    <w:lvl w:ilvl="7" w:tplc="BBB0C1EE">
      <w:start w:val="1"/>
      <w:numFmt w:val="bullet"/>
      <w:lvlText w:val="o"/>
      <w:lvlJc w:val="left"/>
      <w:pPr>
        <w:ind w:left="5760" w:hanging="360"/>
      </w:pPr>
      <w:rPr>
        <w:rFonts w:ascii="Courier New" w:hAnsi="Courier New" w:hint="default"/>
      </w:rPr>
    </w:lvl>
    <w:lvl w:ilvl="8" w:tplc="58865F78">
      <w:start w:val="1"/>
      <w:numFmt w:val="bullet"/>
      <w:lvlText w:val=""/>
      <w:lvlJc w:val="left"/>
      <w:pPr>
        <w:ind w:left="6480" w:hanging="360"/>
      </w:pPr>
      <w:rPr>
        <w:rFonts w:ascii="Wingdings" w:hAnsi="Wingdings" w:hint="default"/>
      </w:rPr>
    </w:lvl>
  </w:abstractNum>
  <w:abstractNum w:abstractNumId="102" w15:restartNumberingAfterBreak="0">
    <w:nsid w:val="6BBA1CF2"/>
    <w:multiLevelType w:val="hybridMultilevel"/>
    <w:tmpl w:val="5B60ECBC"/>
    <w:lvl w:ilvl="0" w:tplc="79F8B0B8">
      <w:start w:val="1"/>
      <w:numFmt w:val="bullet"/>
      <w:lvlText w:val=""/>
      <w:lvlJc w:val="left"/>
      <w:pPr>
        <w:ind w:left="720" w:hanging="360"/>
      </w:pPr>
      <w:rPr>
        <w:rFonts w:ascii="Symbol" w:hAnsi="Symbol" w:hint="default"/>
      </w:rPr>
    </w:lvl>
    <w:lvl w:ilvl="1" w:tplc="255A6800">
      <w:start w:val="1"/>
      <w:numFmt w:val="bullet"/>
      <w:lvlText w:val="o"/>
      <w:lvlJc w:val="left"/>
      <w:pPr>
        <w:ind w:left="1440" w:hanging="360"/>
      </w:pPr>
      <w:rPr>
        <w:rFonts w:ascii="Courier New" w:hAnsi="Courier New" w:hint="default"/>
      </w:rPr>
    </w:lvl>
    <w:lvl w:ilvl="2" w:tplc="27BA52E0">
      <w:start w:val="1"/>
      <w:numFmt w:val="bullet"/>
      <w:lvlText w:val=""/>
      <w:lvlJc w:val="left"/>
      <w:pPr>
        <w:ind w:left="2160" w:hanging="360"/>
      </w:pPr>
      <w:rPr>
        <w:rFonts w:ascii="Wingdings" w:hAnsi="Wingdings" w:hint="default"/>
      </w:rPr>
    </w:lvl>
    <w:lvl w:ilvl="3" w:tplc="EF785F2A">
      <w:start w:val="1"/>
      <w:numFmt w:val="bullet"/>
      <w:lvlText w:val=""/>
      <w:lvlJc w:val="left"/>
      <w:pPr>
        <w:ind w:left="2880" w:hanging="360"/>
      </w:pPr>
      <w:rPr>
        <w:rFonts w:ascii="Symbol" w:hAnsi="Symbol" w:hint="default"/>
      </w:rPr>
    </w:lvl>
    <w:lvl w:ilvl="4" w:tplc="514E9522">
      <w:start w:val="1"/>
      <w:numFmt w:val="bullet"/>
      <w:lvlText w:val="o"/>
      <w:lvlJc w:val="left"/>
      <w:pPr>
        <w:ind w:left="3600" w:hanging="360"/>
      </w:pPr>
      <w:rPr>
        <w:rFonts w:ascii="Courier New" w:hAnsi="Courier New" w:hint="default"/>
      </w:rPr>
    </w:lvl>
    <w:lvl w:ilvl="5" w:tplc="D3B8E9BC">
      <w:start w:val="1"/>
      <w:numFmt w:val="bullet"/>
      <w:lvlText w:val=""/>
      <w:lvlJc w:val="left"/>
      <w:pPr>
        <w:ind w:left="4320" w:hanging="360"/>
      </w:pPr>
      <w:rPr>
        <w:rFonts w:ascii="Wingdings" w:hAnsi="Wingdings" w:hint="default"/>
      </w:rPr>
    </w:lvl>
    <w:lvl w:ilvl="6" w:tplc="89C00EAE">
      <w:start w:val="1"/>
      <w:numFmt w:val="bullet"/>
      <w:lvlText w:val=""/>
      <w:lvlJc w:val="left"/>
      <w:pPr>
        <w:ind w:left="5040" w:hanging="360"/>
      </w:pPr>
      <w:rPr>
        <w:rFonts w:ascii="Symbol" w:hAnsi="Symbol" w:hint="default"/>
      </w:rPr>
    </w:lvl>
    <w:lvl w:ilvl="7" w:tplc="8FAE6EE6">
      <w:start w:val="1"/>
      <w:numFmt w:val="bullet"/>
      <w:lvlText w:val="o"/>
      <w:lvlJc w:val="left"/>
      <w:pPr>
        <w:ind w:left="5760" w:hanging="360"/>
      </w:pPr>
      <w:rPr>
        <w:rFonts w:ascii="Courier New" w:hAnsi="Courier New" w:hint="default"/>
      </w:rPr>
    </w:lvl>
    <w:lvl w:ilvl="8" w:tplc="ED84810C">
      <w:start w:val="1"/>
      <w:numFmt w:val="bullet"/>
      <w:lvlText w:val=""/>
      <w:lvlJc w:val="left"/>
      <w:pPr>
        <w:ind w:left="6480" w:hanging="360"/>
      </w:pPr>
      <w:rPr>
        <w:rFonts w:ascii="Wingdings" w:hAnsi="Wingdings" w:hint="default"/>
      </w:rPr>
    </w:lvl>
  </w:abstractNum>
  <w:abstractNum w:abstractNumId="103" w15:restartNumberingAfterBreak="0">
    <w:nsid w:val="6BE15722"/>
    <w:multiLevelType w:val="hybridMultilevel"/>
    <w:tmpl w:val="7FEA956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4" w15:restartNumberingAfterBreak="0">
    <w:nsid w:val="6C664F5C"/>
    <w:multiLevelType w:val="hybridMultilevel"/>
    <w:tmpl w:val="7ABC0E04"/>
    <w:lvl w:ilvl="0" w:tplc="F6246A22">
      <w:start w:val="1"/>
      <w:numFmt w:val="bullet"/>
      <w:lvlText w:val=""/>
      <w:lvlJc w:val="left"/>
      <w:pPr>
        <w:ind w:left="720" w:hanging="360"/>
      </w:pPr>
      <w:rPr>
        <w:rFonts w:ascii="Wingdings" w:hAnsi="Wingdings" w:hint="default"/>
      </w:rPr>
    </w:lvl>
    <w:lvl w:ilvl="1" w:tplc="1FC4EC80">
      <w:start w:val="1"/>
      <w:numFmt w:val="bullet"/>
      <w:lvlText w:val="o"/>
      <w:lvlJc w:val="left"/>
      <w:pPr>
        <w:ind w:left="1440" w:hanging="360"/>
      </w:pPr>
      <w:rPr>
        <w:rFonts w:ascii="Courier New" w:hAnsi="Courier New" w:hint="default"/>
      </w:rPr>
    </w:lvl>
    <w:lvl w:ilvl="2" w:tplc="AED497F2">
      <w:start w:val="1"/>
      <w:numFmt w:val="bullet"/>
      <w:lvlText w:val=""/>
      <w:lvlJc w:val="left"/>
      <w:pPr>
        <w:ind w:left="2160" w:hanging="360"/>
      </w:pPr>
      <w:rPr>
        <w:rFonts w:ascii="Wingdings" w:hAnsi="Wingdings" w:hint="default"/>
      </w:rPr>
    </w:lvl>
    <w:lvl w:ilvl="3" w:tplc="B9242182">
      <w:start w:val="1"/>
      <w:numFmt w:val="bullet"/>
      <w:lvlText w:val=""/>
      <w:lvlJc w:val="left"/>
      <w:pPr>
        <w:ind w:left="2880" w:hanging="360"/>
      </w:pPr>
      <w:rPr>
        <w:rFonts w:ascii="Symbol" w:hAnsi="Symbol" w:hint="default"/>
      </w:rPr>
    </w:lvl>
    <w:lvl w:ilvl="4" w:tplc="C5840096">
      <w:start w:val="1"/>
      <w:numFmt w:val="bullet"/>
      <w:lvlText w:val="o"/>
      <w:lvlJc w:val="left"/>
      <w:pPr>
        <w:ind w:left="3600" w:hanging="360"/>
      </w:pPr>
      <w:rPr>
        <w:rFonts w:ascii="Courier New" w:hAnsi="Courier New" w:hint="default"/>
      </w:rPr>
    </w:lvl>
    <w:lvl w:ilvl="5" w:tplc="F7EA7C6E">
      <w:start w:val="1"/>
      <w:numFmt w:val="bullet"/>
      <w:lvlText w:val=""/>
      <w:lvlJc w:val="left"/>
      <w:pPr>
        <w:ind w:left="4320" w:hanging="360"/>
      </w:pPr>
      <w:rPr>
        <w:rFonts w:ascii="Wingdings" w:hAnsi="Wingdings" w:hint="default"/>
      </w:rPr>
    </w:lvl>
    <w:lvl w:ilvl="6" w:tplc="EE0006CC">
      <w:start w:val="1"/>
      <w:numFmt w:val="bullet"/>
      <w:lvlText w:val=""/>
      <w:lvlJc w:val="left"/>
      <w:pPr>
        <w:ind w:left="5040" w:hanging="360"/>
      </w:pPr>
      <w:rPr>
        <w:rFonts w:ascii="Symbol" w:hAnsi="Symbol" w:hint="default"/>
      </w:rPr>
    </w:lvl>
    <w:lvl w:ilvl="7" w:tplc="3898885E">
      <w:start w:val="1"/>
      <w:numFmt w:val="bullet"/>
      <w:lvlText w:val="o"/>
      <w:lvlJc w:val="left"/>
      <w:pPr>
        <w:ind w:left="5760" w:hanging="360"/>
      </w:pPr>
      <w:rPr>
        <w:rFonts w:ascii="Courier New" w:hAnsi="Courier New" w:hint="default"/>
      </w:rPr>
    </w:lvl>
    <w:lvl w:ilvl="8" w:tplc="0EF2E01E">
      <w:start w:val="1"/>
      <w:numFmt w:val="bullet"/>
      <w:lvlText w:val=""/>
      <w:lvlJc w:val="left"/>
      <w:pPr>
        <w:ind w:left="6480" w:hanging="360"/>
      </w:pPr>
      <w:rPr>
        <w:rFonts w:ascii="Wingdings" w:hAnsi="Wingdings" w:hint="default"/>
      </w:rPr>
    </w:lvl>
  </w:abstractNum>
  <w:abstractNum w:abstractNumId="105" w15:restartNumberingAfterBreak="0">
    <w:nsid w:val="6DDC612B"/>
    <w:multiLevelType w:val="hybridMultilevel"/>
    <w:tmpl w:val="F1005504"/>
    <w:lvl w:ilvl="0" w:tplc="DE783ABC">
      <w:start w:val="1"/>
      <w:numFmt w:val="bullet"/>
      <w:lvlText w:val=""/>
      <w:lvlJc w:val="left"/>
      <w:pPr>
        <w:ind w:left="720" w:hanging="360"/>
      </w:pPr>
      <w:rPr>
        <w:rFonts w:ascii="Symbol" w:hAnsi="Symbol" w:hint="default"/>
      </w:rPr>
    </w:lvl>
    <w:lvl w:ilvl="1" w:tplc="AAE49B5C">
      <w:start w:val="1"/>
      <w:numFmt w:val="bullet"/>
      <w:lvlText w:val="o"/>
      <w:lvlJc w:val="left"/>
      <w:pPr>
        <w:ind w:left="1440" w:hanging="360"/>
      </w:pPr>
      <w:rPr>
        <w:rFonts w:ascii="Courier New" w:hAnsi="Courier New" w:hint="default"/>
      </w:rPr>
    </w:lvl>
    <w:lvl w:ilvl="2" w:tplc="C8387E78">
      <w:start w:val="1"/>
      <w:numFmt w:val="bullet"/>
      <w:lvlText w:val=""/>
      <w:lvlJc w:val="left"/>
      <w:pPr>
        <w:ind w:left="2160" w:hanging="360"/>
      </w:pPr>
      <w:rPr>
        <w:rFonts w:ascii="Wingdings" w:hAnsi="Wingdings" w:hint="default"/>
      </w:rPr>
    </w:lvl>
    <w:lvl w:ilvl="3" w:tplc="2C226FC0">
      <w:start w:val="1"/>
      <w:numFmt w:val="bullet"/>
      <w:lvlText w:val=""/>
      <w:lvlJc w:val="left"/>
      <w:pPr>
        <w:ind w:left="2880" w:hanging="360"/>
      </w:pPr>
      <w:rPr>
        <w:rFonts w:ascii="Symbol" w:hAnsi="Symbol" w:hint="default"/>
      </w:rPr>
    </w:lvl>
    <w:lvl w:ilvl="4" w:tplc="93603CF2">
      <w:start w:val="1"/>
      <w:numFmt w:val="bullet"/>
      <w:lvlText w:val="o"/>
      <w:lvlJc w:val="left"/>
      <w:pPr>
        <w:ind w:left="3600" w:hanging="360"/>
      </w:pPr>
      <w:rPr>
        <w:rFonts w:ascii="Courier New" w:hAnsi="Courier New" w:hint="default"/>
      </w:rPr>
    </w:lvl>
    <w:lvl w:ilvl="5" w:tplc="5BFC4806">
      <w:start w:val="1"/>
      <w:numFmt w:val="bullet"/>
      <w:lvlText w:val=""/>
      <w:lvlJc w:val="left"/>
      <w:pPr>
        <w:ind w:left="4320" w:hanging="360"/>
      </w:pPr>
      <w:rPr>
        <w:rFonts w:ascii="Wingdings" w:hAnsi="Wingdings" w:hint="default"/>
      </w:rPr>
    </w:lvl>
    <w:lvl w:ilvl="6" w:tplc="9F702E34">
      <w:start w:val="1"/>
      <w:numFmt w:val="bullet"/>
      <w:lvlText w:val=""/>
      <w:lvlJc w:val="left"/>
      <w:pPr>
        <w:ind w:left="5040" w:hanging="360"/>
      </w:pPr>
      <w:rPr>
        <w:rFonts w:ascii="Symbol" w:hAnsi="Symbol" w:hint="default"/>
      </w:rPr>
    </w:lvl>
    <w:lvl w:ilvl="7" w:tplc="DE2A71BE">
      <w:start w:val="1"/>
      <w:numFmt w:val="bullet"/>
      <w:lvlText w:val="o"/>
      <w:lvlJc w:val="left"/>
      <w:pPr>
        <w:ind w:left="5760" w:hanging="360"/>
      </w:pPr>
      <w:rPr>
        <w:rFonts w:ascii="Courier New" w:hAnsi="Courier New" w:hint="default"/>
      </w:rPr>
    </w:lvl>
    <w:lvl w:ilvl="8" w:tplc="F96A0CD2">
      <w:start w:val="1"/>
      <w:numFmt w:val="bullet"/>
      <w:lvlText w:val=""/>
      <w:lvlJc w:val="left"/>
      <w:pPr>
        <w:ind w:left="6480" w:hanging="360"/>
      </w:pPr>
      <w:rPr>
        <w:rFonts w:ascii="Wingdings" w:hAnsi="Wingdings" w:hint="default"/>
      </w:rPr>
    </w:lvl>
  </w:abstractNum>
  <w:abstractNum w:abstractNumId="106" w15:restartNumberingAfterBreak="0">
    <w:nsid w:val="6F0D1A09"/>
    <w:multiLevelType w:val="hybridMultilevel"/>
    <w:tmpl w:val="E5126262"/>
    <w:lvl w:ilvl="0" w:tplc="28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107" w15:restartNumberingAfterBreak="0">
    <w:nsid w:val="711A38E1"/>
    <w:multiLevelType w:val="hybridMultilevel"/>
    <w:tmpl w:val="95322422"/>
    <w:lvl w:ilvl="0" w:tplc="7A243C5E">
      <w:start w:val="1"/>
      <w:numFmt w:val="bullet"/>
      <w:lvlText w:val=""/>
      <w:lvlJc w:val="left"/>
      <w:pPr>
        <w:ind w:left="720" w:hanging="360"/>
      </w:pPr>
      <w:rPr>
        <w:rFonts w:ascii="Symbol" w:hAnsi="Symbol" w:hint="default"/>
      </w:rPr>
    </w:lvl>
    <w:lvl w:ilvl="1" w:tplc="4754BD38">
      <w:start w:val="1"/>
      <w:numFmt w:val="bullet"/>
      <w:lvlText w:val="o"/>
      <w:lvlJc w:val="left"/>
      <w:pPr>
        <w:ind w:left="1440" w:hanging="360"/>
      </w:pPr>
      <w:rPr>
        <w:rFonts w:ascii="Courier New" w:hAnsi="Courier New" w:hint="default"/>
      </w:rPr>
    </w:lvl>
    <w:lvl w:ilvl="2" w:tplc="C37E334C">
      <w:start w:val="1"/>
      <w:numFmt w:val="bullet"/>
      <w:lvlText w:val=""/>
      <w:lvlJc w:val="left"/>
      <w:pPr>
        <w:ind w:left="2160" w:hanging="360"/>
      </w:pPr>
      <w:rPr>
        <w:rFonts w:ascii="Wingdings" w:hAnsi="Wingdings" w:hint="default"/>
      </w:rPr>
    </w:lvl>
    <w:lvl w:ilvl="3" w:tplc="47DE7302">
      <w:start w:val="1"/>
      <w:numFmt w:val="bullet"/>
      <w:lvlText w:val=""/>
      <w:lvlJc w:val="left"/>
      <w:pPr>
        <w:ind w:left="2880" w:hanging="360"/>
      </w:pPr>
      <w:rPr>
        <w:rFonts w:ascii="Symbol" w:hAnsi="Symbol" w:hint="default"/>
      </w:rPr>
    </w:lvl>
    <w:lvl w:ilvl="4" w:tplc="A2866248">
      <w:start w:val="1"/>
      <w:numFmt w:val="bullet"/>
      <w:lvlText w:val="o"/>
      <w:lvlJc w:val="left"/>
      <w:pPr>
        <w:ind w:left="3600" w:hanging="360"/>
      </w:pPr>
      <w:rPr>
        <w:rFonts w:ascii="Courier New" w:hAnsi="Courier New" w:hint="default"/>
      </w:rPr>
    </w:lvl>
    <w:lvl w:ilvl="5" w:tplc="E7508EE0">
      <w:start w:val="1"/>
      <w:numFmt w:val="bullet"/>
      <w:lvlText w:val=""/>
      <w:lvlJc w:val="left"/>
      <w:pPr>
        <w:ind w:left="4320" w:hanging="360"/>
      </w:pPr>
      <w:rPr>
        <w:rFonts w:ascii="Wingdings" w:hAnsi="Wingdings" w:hint="default"/>
      </w:rPr>
    </w:lvl>
    <w:lvl w:ilvl="6" w:tplc="C3ECF0FE">
      <w:start w:val="1"/>
      <w:numFmt w:val="bullet"/>
      <w:lvlText w:val=""/>
      <w:lvlJc w:val="left"/>
      <w:pPr>
        <w:ind w:left="5040" w:hanging="360"/>
      </w:pPr>
      <w:rPr>
        <w:rFonts w:ascii="Symbol" w:hAnsi="Symbol" w:hint="default"/>
      </w:rPr>
    </w:lvl>
    <w:lvl w:ilvl="7" w:tplc="CC2AEB54">
      <w:start w:val="1"/>
      <w:numFmt w:val="bullet"/>
      <w:lvlText w:val="o"/>
      <w:lvlJc w:val="left"/>
      <w:pPr>
        <w:ind w:left="5760" w:hanging="360"/>
      </w:pPr>
      <w:rPr>
        <w:rFonts w:ascii="Courier New" w:hAnsi="Courier New" w:hint="default"/>
      </w:rPr>
    </w:lvl>
    <w:lvl w:ilvl="8" w:tplc="74D81AF0">
      <w:start w:val="1"/>
      <w:numFmt w:val="bullet"/>
      <w:lvlText w:val=""/>
      <w:lvlJc w:val="left"/>
      <w:pPr>
        <w:ind w:left="6480" w:hanging="360"/>
      </w:pPr>
      <w:rPr>
        <w:rFonts w:ascii="Wingdings" w:hAnsi="Wingdings" w:hint="default"/>
      </w:rPr>
    </w:lvl>
  </w:abstractNum>
  <w:abstractNum w:abstractNumId="108" w15:restartNumberingAfterBreak="0">
    <w:nsid w:val="717C798A"/>
    <w:multiLevelType w:val="hybridMultilevel"/>
    <w:tmpl w:val="D3642C46"/>
    <w:lvl w:ilvl="0" w:tplc="28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109" w15:restartNumberingAfterBreak="0">
    <w:nsid w:val="72334DCF"/>
    <w:multiLevelType w:val="hybridMultilevel"/>
    <w:tmpl w:val="7A441CD8"/>
    <w:lvl w:ilvl="0" w:tplc="28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110" w15:restartNumberingAfterBreak="0">
    <w:nsid w:val="736958FB"/>
    <w:multiLevelType w:val="hybridMultilevel"/>
    <w:tmpl w:val="D3AAB826"/>
    <w:lvl w:ilvl="0" w:tplc="02E8C0BA">
      <w:start w:val="1"/>
      <w:numFmt w:val="bullet"/>
      <w:lvlText w:val=""/>
      <w:lvlJc w:val="left"/>
      <w:pPr>
        <w:ind w:left="720" w:hanging="360"/>
      </w:pPr>
      <w:rPr>
        <w:rFonts w:ascii="Symbol" w:hAnsi="Symbol" w:hint="default"/>
      </w:rPr>
    </w:lvl>
    <w:lvl w:ilvl="1" w:tplc="31AC1DA4">
      <w:start w:val="1"/>
      <w:numFmt w:val="bullet"/>
      <w:lvlText w:val="o"/>
      <w:lvlJc w:val="left"/>
      <w:pPr>
        <w:ind w:left="1440" w:hanging="360"/>
      </w:pPr>
      <w:rPr>
        <w:rFonts w:ascii="Courier New" w:hAnsi="Courier New" w:hint="default"/>
      </w:rPr>
    </w:lvl>
    <w:lvl w:ilvl="2" w:tplc="61B6E2B8">
      <w:start w:val="1"/>
      <w:numFmt w:val="bullet"/>
      <w:lvlText w:val=""/>
      <w:lvlJc w:val="left"/>
      <w:pPr>
        <w:ind w:left="2160" w:hanging="360"/>
      </w:pPr>
      <w:rPr>
        <w:rFonts w:ascii="Wingdings" w:hAnsi="Wingdings" w:hint="default"/>
      </w:rPr>
    </w:lvl>
    <w:lvl w:ilvl="3" w:tplc="685E6A80">
      <w:start w:val="1"/>
      <w:numFmt w:val="bullet"/>
      <w:lvlText w:val=""/>
      <w:lvlJc w:val="left"/>
      <w:pPr>
        <w:ind w:left="2880" w:hanging="360"/>
      </w:pPr>
      <w:rPr>
        <w:rFonts w:ascii="Symbol" w:hAnsi="Symbol" w:hint="default"/>
      </w:rPr>
    </w:lvl>
    <w:lvl w:ilvl="4" w:tplc="2026C792">
      <w:start w:val="1"/>
      <w:numFmt w:val="bullet"/>
      <w:lvlText w:val="o"/>
      <w:lvlJc w:val="left"/>
      <w:pPr>
        <w:ind w:left="3600" w:hanging="360"/>
      </w:pPr>
      <w:rPr>
        <w:rFonts w:ascii="Courier New" w:hAnsi="Courier New" w:hint="default"/>
      </w:rPr>
    </w:lvl>
    <w:lvl w:ilvl="5" w:tplc="DEBC4F4C">
      <w:start w:val="1"/>
      <w:numFmt w:val="bullet"/>
      <w:lvlText w:val=""/>
      <w:lvlJc w:val="left"/>
      <w:pPr>
        <w:ind w:left="4320" w:hanging="360"/>
      </w:pPr>
      <w:rPr>
        <w:rFonts w:ascii="Wingdings" w:hAnsi="Wingdings" w:hint="default"/>
      </w:rPr>
    </w:lvl>
    <w:lvl w:ilvl="6" w:tplc="83EA280C">
      <w:start w:val="1"/>
      <w:numFmt w:val="bullet"/>
      <w:lvlText w:val=""/>
      <w:lvlJc w:val="left"/>
      <w:pPr>
        <w:ind w:left="5040" w:hanging="360"/>
      </w:pPr>
      <w:rPr>
        <w:rFonts w:ascii="Symbol" w:hAnsi="Symbol" w:hint="default"/>
      </w:rPr>
    </w:lvl>
    <w:lvl w:ilvl="7" w:tplc="B5EEE9B0">
      <w:start w:val="1"/>
      <w:numFmt w:val="bullet"/>
      <w:lvlText w:val="o"/>
      <w:lvlJc w:val="left"/>
      <w:pPr>
        <w:ind w:left="5760" w:hanging="360"/>
      </w:pPr>
      <w:rPr>
        <w:rFonts w:ascii="Courier New" w:hAnsi="Courier New" w:hint="default"/>
      </w:rPr>
    </w:lvl>
    <w:lvl w:ilvl="8" w:tplc="C54EC348">
      <w:start w:val="1"/>
      <w:numFmt w:val="bullet"/>
      <w:lvlText w:val=""/>
      <w:lvlJc w:val="left"/>
      <w:pPr>
        <w:ind w:left="6480" w:hanging="360"/>
      </w:pPr>
      <w:rPr>
        <w:rFonts w:ascii="Wingdings" w:hAnsi="Wingdings" w:hint="default"/>
      </w:rPr>
    </w:lvl>
  </w:abstractNum>
  <w:abstractNum w:abstractNumId="111" w15:restartNumberingAfterBreak="0">
    <w:nsid w:val="76CD6514"/>
    <w:multiLevelType w:val="hybridMultilevel"/>
    <w:tmpl w:val="E682A932"/>
    <w:lvl w:ilvl="0" w:tplc="85101AF8">
      <w:start w:val="1"/>
      <w:numFmt w:val="bullet"/>
      <w:lvlText w:val=""/>
      <w:lvlJc w:val="left"/>
      <w:pPr>
        <w:ind w:left="720" w:hanging="360"/>
      </w:pPr>
      <w:rPr>
        <w:rFonts w:ascii="Symbol" w:hAnsi="Symbol" w:hint="default"/>
      </w:rPr>
    </w:lvl>
    <w:lvl w:ilvl="1" w:tplc="0F103EF4">
      <w:start w:val="1"/>
      <w:numFmt w:val="bullet"/>
      <w:lvlText w:val="o"/>
      <w:lvlJc w:val="left"/>
      <w:pPr>
        <w:ind w:left="1440" w:hanging="360"/>
      </w:pPr>
      <w:rPr>
        <w:rFonts w:ascii="Courier New" w:hAnsi="Courier New" w:hint="default"/>
      </w:rPr>
    </w:lvl>
    <w:lvl w:ilvl="2" w:tplc="7722F402">
      <w:start w:val="1"/>
      <w:numFmt w:val="bullet"/>
      <w:lvlText w:val=""/>
      <w:lvlJc w:val="left"/>
      <w:pPr>
        <w:ind w:left="2160" w:hanging="360"/>
      </w:pPr>
      <w:rPr>
        <w:rFonts w:ascii="Wingdings" w:hAnsi="Wingdings" w:hint="default"/>
      </w:rPr>
    </w:lvl>
    <w:lvl w:ilvl="3" w:tplc="70E0AEDC">
      <w:start w:val="1"/>
      <w:numFmt w:val="bullet"/>
      <w:lvlText w:val=""/>
      <w:lvlJc w:val="left"/>
      <w:pPr>
        <w:ind w:left="2880" w:hanging="360"/>
      </w:pPr>
      <w:rPr>
        <w:rFonts w:ascii="Symbol" w:hAnsi="Symbol" w:hint="default"/>
      </w:rPr>
    </w:lvl>
    <w:lvl w:ilvl="4" w:tplc="BAFCF15A">
      <w:start w:val="1"/>
      <w:numFmt w:val="bullet"/>
      <w:lvlText w:val="o"/>
      <w:lvlJc w:val="left"/>
      <w:pPr>
        <w:ind w:left="3600" w:hanging="360"/>
      </w:pPr>
      <w:rPr>
        <w:rFonts w:ascii="Courier New" w:hAnsi="Courier New" w:hint="default"/>
      </w:rPr>
    </w:lvl>
    <w:lvl w:ilvl="5" w:tplc="97B8D41C">
      <w:start w:val="1"/>
      <w:numFmt w:val="bullet"/>
      <w:lvlText w:val=""/>
      <w:lvlJc w:val="left"/>
      <w:pPr>
        <w:ind w:left="4320" w:hanging="360"/>
      </w:pPr>
      <w:rPr>
        <w:rFonts w:ascii="Wingdings" w:hAnsi="Wingdings" w:hint="default"/>
      </w:rPr>
    </w:lvl>
    <w:lvl w:ilvl="6" w:tplc="F6A23A04">
      <w:start w:val="1"/>
      <w:numFmt w:val="bullet"/>
      <w:lvlText w:val=""/>
      <w:lvlJc w:val="left"/>
      <w:pPr>
        <w:ind w:left="5040" w:hanging="360"/>
      </w:pPr>
      <w:rPr>
        <w:rFonts w:ascii="Symbol" w:hAnsi="Symbol" w:hint="default"/>
      </w:rPr>
    </w:lvl>
    <w:lvl w:ilvl="7" w:tplc="3F52A38A">
      <w:start w:val="1"/>
      <w:numFmt w:val="bullet"/>
      <w:lvlText w:val="o"/>
      <w:lvlJc w:val="left"/>
      <w:pPr>
        <w:ind w:left="5760" w:hanging="360"/>
      </w:pPr>
      <w:rPr>
        <w:rFonts w:ascii="Courier New" w:hAnsi="Courier New" w:hint="default"/>
      </w:rPr>
    </w:lvl>
    <w:lvl w:ilvl="8" w:tplc="8F482E06">
      <w:start w:val="1"/>
      <w:numFmt w:val="bullet"/>
      <w:lvlText w:val=""/>
      <w:lvlJc w:val="left"/>
      <w:pPr>
        <w:ind w:left="6480" w:hanging="360"/>
      </w:pPr>
      <w:rPr>
        <w:rFonts w:ascii="Wingdings" w:hAnsi="Wingdings" w:hint="default"/>
      </w:rPr>
    </w:lvl>
  </w:abstractNum>
  <w:abstractNum w:abstractNumId="112" w15:restartNumberingAfterBreak="0">
    <w:nsid w:val="76DE7632"/>
    <w:multiLevelType w:val="hybridMultilevel"/>
    <w:tmpl w:val="7A1AB2A8"/>
    <w:lvl w:ilvl="0" w:tplc="43EC2282">
      <w:start w:val="1"/>
      <w:numFmt w:val="bullet"/>
      <w:lvlText w:val=""/>
      <w:lvlJc w:val="left"/>
      <w:pPr>
        <w:ind w:left="720" w:hanging="360"/>
      </w:pPr>
      <w:rPr>
        <w:rFonts w:ascii="Symbol" w:hAnsi="Symbol" w:hint="default"/>
      </w:rPr>
    </w:lvl>
    <w:lvl w:ilvl="1" w:tplc="5E3451A2">
      <w:start w:val="1"/>
      <w:numFmt w:val="bullet"/>
      <w:lvlText w:val="o"/>
      <w:lvlJc w:val="left"/>
      <w:pPr>
        <w:ind w:left="1440" w:hanging="360"/>
      </w:pPr>
      <w:rPr>
        <w:rFonts w:ascii="Courier New" w:hAnsi="Courier New" w:hint="default"/>
      </w:rPr>
    </w:lvl>
    <w:lvl w:ilvl="2" w:tplc="43BAC1E4">
      <w:start w:val="1"/>
      <w:numFmt w:val="bullet"/>
      <w:lvlText w:val=""/>
      <w:lvlJc w:val="left"/>
      <w:pPr>
        <w:ind w:left="2160" w:hanging="360"/>
      </w:pPr>
      <w:rPr>
        <w:rFonts w:ascii="Wingdings" w:hAnsi="Wingdings" w:hint="default"/>
      </w:rPr>
    </w:lvl>
    <w:lvl w:ilvl="3" w:tplc="C3A084E4">
      <w:start w:val="1"/>
      <w:numFmt w:val="bullet"/>
      <w:lvlText w:val=""/>
      <w:lvlJc w:val="left"/>
      <w:pPr>
        <w:ind w:left="2880" w:hanging="360"/>
      </w:pPr>
      <w:rPr>
        <w:rFonts w:ascii="Symbol" w:hAnsi="Symbol" w:hint="default"/>
      </w:rPr>
    </w:lvl>
    <w:lvl w:ilvl="4" w:tplc="7FA4145E">
      <w:start w:val="1"/>
      <w:numFmt w:val="bullet"/>
      <w:lvlText w:val="o"/>
      <w:lvlJc w:val="left"/>
      <w:pPr>
        <w:ind w:left="3600" w:hanging="360"/>
      </w:pPr>
      <w:rPr>
        <w:rFonts w:ascii="Courier New" w:hAnsi="Courier New" w:hint="default"/>
      </w:rPr>
    </w:lvl>
    <w:lvl w:ilvl="5" w:tplc="CFD0FE46">
      <w:start w:val="1"/>
      <w:numFmt w:val="bullet"/>
      <w:lvlText w:val=""/>
      <w:lvlJc w:val="left"/>
      <w:pPr>
        <w:ind w:left="4320" w:hanging="360"/>
      </w:pPr>
      <w:rPr>
        <w:rFonts w:ascii="Wingdings" w:hAnsi="Wingdings" w:hint="default"/>
      </w:rPr>
    </w:lvl>
    <w:lvl w:ilvl="6" w:tplc="66043722">
      <w:start w:val="1"/>
      <w:numFmt w:val="bullet"/>
      <w:lvlText w:val=""/>
      <w:lvlJc w:val="left"/>
      <w:pPr>
        <w:ind w:left="5040" w:hanging="360"/>
      </w:pPr>
      <w:rPr>
        <w:rFonts w:ascii="Symbol" w:hAnsi="Symbol" w:hint="default"/>
      </w:rPr>
    </w:lvl>
    <w:lvl w:ilvl="7" w:tplc="9A2E5C2C">
      <w:start w:val="1"/>
      <w:numFmt w:val="bullet"/>
      <w:lvlText w:val="o"/>
      <w:lvlJc w:val="left"/>
      <w:pPr>
        <w:ind w:left="5760" w:hanging="360"/>
      </w:pPr>
      <w:rPr>
        <w:rFonts w:ascii="Courier New" w:hAnsi="Courier New" w:hint="default"/>
      </w:rPr>
    </w:lvl>
    <w:lvl w:ilvl="8" w:tplc="9970E4E6">
      <w:start w:val="1"/>
      <w:numFmt w:val="bullet"/>
      <w:lvlText w:val=""/>
      <w:lvlJc w:val="left"/>
      <w:pPr>
        <w:ind w:left="6480" w:hanging="360"/>
      </w:pPr>
      <w:rPr>
        <w:rFonts w:ascii="Wingdings" w:hAnsi="Wingdings" w:hint="default"/>
      </w:rPr>
    </w:lvl>
  </w:abstractNum>
  <w:abstractNum w:abstractNumId="113" w15:restartNumberingAfterBreak="0">
    <w:nsid w:val="77D3320C"/>
    <w:multiLevelType w:val="hybridMultilevel"/>
    <w:tmpl w:val="66D46D0E"/>
    <w:lvl w:ilvl="0" w:tplc="4DDEAEB2">
      <w:start w:val="1"/>
      <w:numFmt w:val="bullet"/>
      <w:lvlText w:val=""/>
      <w:lvlJc w:val="left"/>
      <w:pPr>
        <w:ind w:left="720" w:hanging="360"/>
      </w:pPr>
      <w:rPr>
        <w:rFonts w:ascii="Symbol" w:hAnsi="Symbol" w:hint="default"/>
      </w:rPr>
    </w:lvl>
    <w:lvl w:ilvl="1" w:tplc="623E3D2A">
      <w:start w:val="1"/>
      <w:numFmt w:val="bullet"/>
      <w:lvlText w:val="o"/>
      <w:lvlJc w:val="left"/>
      <w:pPr>
        <w:ind w:left="1440" w:hanging="360"/>
      </w:pPr>
      <w:rPr>
        <w:rFonts w:ascii="Courier New" w:hAnsi="Courier New" w:hint="default"/>
      </w:rPr>
    </w:lvl>
    <w:lvl w:ilvl="2" w:tplc="FEBAF262">
      <w:start w:val="1"/>
      <w:numFmt w:val="bullet"/>
      <w:lvlText w:val=""/>
      <w:lvlJc w:val="left"/>
      <w:pPr>
        <w:ind w:left="2160" w:hanging="360"/>
      </w:pPr>
      <w:rPr>
        <w:rFonts w:ascii="Wingdings" w:hAnsi="Wingdings" w:hint="default"/>
      </w:rPr>
    </w:lvl>
    <w:lvl w:ilvl="3" w:tplc="2BB08142">
      <w:start w:val="1"/>
      <w:numFmt w:val="bullet"/>
      <w:lvlText w:val=""/>
      <w:lvlJc w:val="left"/>
      <w:pPr>
        <w:ind w:left="2880" w:hanging="360"/>
      </w:pPr>
      <w:rPr>
        <w:rFonts w:ascii="Symbol" w:hAnsi="Symbol" w:hint="default"/>
      </w:rPr>
    </w:lvl>
    <w:lvl w:ilvl="4" w:tplc="1FB60360">
      <w:start w:val="1"/>
      <w:numFmt w:val="bullet"/>
      <w:lvlText w:val="o"/>
      <w:lvlJc w:val="left"/>
      <w:pPr>
        <w:ind w:left="3600" w:hanging="360"/>
      </w:pPr>
      <w:rPr>
        <w:rFonts w:ascii="Courier New" w:hAnsi="Courier New" w:hint="default"/>
      </w:rPr>
    </w:lvl>
    <w:lvl w:ilvl="5" w:tplc="ED929B16">
      <w:start w:val="1"/>
      <w:numFmt w:val="bullet"/>
      <w:lvlText w:val=""/>
      <w:lvlJc w:val="left"/>
      <w:pPr>
        <w:ind w:left="4320" w:hanging="360"/>
      </w:pPr>
      <w:rPr>
        <w:rFonts w:ascii="Wingdings" w:hAnsi="Wingdings" w:hint="default"/>
      </w:rPr>
    </w:lvl>
    <w:lvl w:ilvl="6" w:tplc="112643D8">
      <w:start w:val="1"/>
      <w:numFmt w:val="bullet"/>
      <w:lvlText w:val=""/>
      <w:lvlJc w:val="left"/>
      <w:pPr>
        <w:ind w:left="5040" w:hanging="360"/>
      </w:pPr>
      <w:rPr>
        <w:rFonts w:ascii="Symbol" w:hAnsi="Symbol" w:hint="default"/>
      </w:rPr>
    </w:lvl>
    <w:lvl w:ilvl="7" w:tplc="2E6A04A4">
      <w:start w:val="1"/>
      <w:numFmt w:val="bullet"/>
      <w:lvlText w:val="o"/>
      <w:lvlJc w:val="left"/>
      <w:pPr>
        <w:ind w:left="5760" w:hanging="360"/>
      </w:pPr>
      <w:rPr>
        <w:rFonts w:ascii="Courier New" w:hAnsi="Courier New" w:hint="default"/>
      </w:rPr>
    </w:lvl>
    <w:lvl w:ilvl="8" w:tplc="5344EF1E">
      <w:start w:val="1"/>
      <w:numFmt w:val="bullet"/>
      <w:lvlText w:val=""/>
      <w:lvlJc w:val="left"/>
      <w:pPr>
        <w:ind w:left="6480" w:hanging="360"/>
      </w:pPr>
      <w:rPr>
        <w:rFonts w:ascii="Wingdings" w:hAnsi="Wingdings" w:hint="default"/>
      </w:rPr>
    </w:lvl>
  </w:abstractNum>
  <w:abstractNum w:abstractNumId="114" w15:restartNumberingAfterBreak="0">
    <w:nsid w:val="77EB45FB"/>
    <w:multiLevelType w:val="hybridMultilevel"/>
    <w:tmpl w:val="F93AC4E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115" w15:restartNumberingAfterBreak="0">
    <w:nsid w:val="79772228"/>
    <w:multiLevelType w:val="hybridMultilevel"/>
    <w:tmpl w:val="28E4FA12"/>
    <w:lvl w:ilvl="0" w:tplc="4E987F7E">
      <w:start w:val="1"/>
      <w:numFmt w:val="bullet"/>
      <w:lvlText w:val=""/>
      <w:lvlJc w:val="left"/>
      <w:pPr>
        <w:ind w:left="720" w:hanging="360"/>
      </w:pPr>
      <w:rPr>
        <w:rFonts w:ascii="Symbol" w:hAnsi="Symbol" w:hint="default"/>
      </w:rPr>
    </w:lvl>
    <w:lvl w:ilvl="1" w:tplc="854C309C">
      <w:start w:val="1"/>
      <w:numFmt w:val="bullet"/>
      <w:lvlText w:val=""/>
      <w:lvlJc w:val="left"/>
      <w:pPr>
        <w:ind w:left="1440" w:hanging="360"/>
      </w:pPr>
      <w:rPr>
        <w:rFonts w:ascii="Symbol" w:hAnsi="Symbol" w:hint="default"/>
      </w:rPr>
    </w:lvl>
    <w:lvl w:ilvl="2" w:tplc="33941ACC">
      <w:start w:val="1"/>
      <w:numFmt w:val="bullet"/>
      <w:lvlText w:val=""/>
      <w:lvlJc w:val="left"/>
      <w:pPr>
        <w:ind w:left="2160" w:hanging="360"/>
      </w:pPr>
      <w:rPr>
        <w:rFonts w:ascii="Wingdings" w:hAnsi="Wingdings" w:hint="default"/>
      </w:rPr>
    </w:lvl>
    <w:lvl w:ilvl="3" w:tplc="8CCAA608">
      <w:start w:val="1"/>
      <w:numFmt w:val="bullet"/>
      <w:lvlText w:val=""/>
      <w:lvlJc w:val="left"/>
      <w:pPr>
        <w:ind w:left="2880" w:hanging="360"/>
      </w:pPr>
      <w:rPr>
        <w:rFonts w:ascii="Symbol" w:hAnsi="Symbol" w:hint="default"/>
      </w:rPr>
    </w:lvl>
    <w:lvl w:ilvl="4" w:tplc="FFE828B2">
      <w:start w:val="1"/>
      <w:numFmt w:val="bullet"/>
      <w:lvlText w:val="o"/>
      <w:lvlJc w:val="left"/>
      <w:pPr>
        <w:ind w:left="3600" w:hanging="360"/>
      </w:pPr>
      <w:rPr>
        <w:rFonts w:ascii="Courier New" w:hAnsi="Courier New" w:hint="default"/>
      </w:rPr>
    </w:lvl>
    <w:lvl w:ilvl="5" w:tplc="AB543570">
      <w:start w:val="1"/>
      <w:numFmt w:val="bullet"/>
      <w:lvlText w:val=""/>
      <w:lvlJc w:val="left"/>
      <w:pPr>
        <w:ind w:left="4320" w:hanging="360"/>
      </w:pPr>
      <w:rPr>
        <w:rFonts w:ascii="Wingdings" w:hAnsi="Wingdings" w:hint="default"/>
      </w:rPr>
    </w:lvl>
    <w:lvl w:ilvl="6" w:tplc="6C0C699C">
      <w:start w:val="1"/>
      <w:numFmt w:val="bullet"/>
      <w:lvlText w:val=""/>
      <w:lvlJc w:val="left"/>
      <w:pPr>
        <w:ind w:left="5040" w:hanging="360"/>
      </w:pPr>
      <w:rPr>
        <w:rFonts w:ascii="Symbol" w:hAnsi="Symbol" w:hint="default"/>
      </w:rPr>
    </w:lvl>
    <w:lvl w:ilvl="7" w:tplc="FF2E0E50">
      <w:start w:val="1"/>
      <w:numFmt w:val="bullet"/>
      <w:lvlText w:val="o"/>
      <w:lvlJc w:val="left"/>
      <w:pPr>
        <w:ind w:left="5760" w:hanging="360"/>
      </w:pPr>
      <w:rPr>
        <w:rFonts w:ascii="Courier New" w:hAnsi="Courier New" w:hint="default"/>
      </w:rPr>
    </w:lvl>
    <w:lvl w:ilvl="8" w:tplc="7C2068AE">
      <w:start w:val="1"/>
      <w:numFmt w:val="bullet"/>
      <w:lvlText w:val=""/>
      <w:lvlJc w:val="left"/>
      <w:pPr>
        <w:ind w:left="6480" w:hanging="360"/>
      </w:pPr>
      <w:rPr>
        <w:rFonts w:ascii="Wingdings" w:hAnsi="Wingdings" w:hint="default"/>
      </w:rPr>
    </w:lvl>
  </w:abstractNum>
  <w:abstractNum w:abstractNumId="116" w15:restartNumberingAfterBreak="0">
    <w:nsid w:val="79A1785A"/>
    <w:multiLevelType w:val="hybridMultilevel"/>
    <w:tmpl w:val="B1BE443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117" w15:restartNumberingAfterBreak="0">
    <w:nsid w:val="79C24759"/>
    <w:multiLevelType w:val="hybridMultilevel"/>
    <w:tmpl w:val="AB3CB27A"/>
    <w:lvl w:ilvl="0" w:tplc="28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118" w15:restartNumberingAfterBreak="0">
    <w:nsid w:val="7CC20531"/>
    <w:multiLevelType w:val="hybridMultilevel"/>
    <w:tmpl w:val="1032C4B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119" w15:restartNumberingAfterBreak="0">
    <w:nsid w:val="7DEA53FD"/>
    <w:multiLevelType w:val="hybridMultilevel"/>
    <w:tmpl w:val="CB46E458"/>
    <w:lvl w:ilvl="0" w:tplc="28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120" w15:restartNumberingAfterBreak="0">
    <w:nsid w:val="7DEA5814"/>
    <w:multiLevelType w:val="hybridMultilevel"/>
    <w:tmpl w:val="64023978"/>
    <w:lvl w:ilvl="0" w:tplc="1640DE9E">
      <w:start w:val="1"/>
      <w:numFmt w:val="bullet"/>
      <w:lvlText w:val=""/>
      <w:lvlJc w:val="left"/>
      <w:pPr>
        <w:ind w:left="720" w:hanging="360"/>
      </w:pPr>
      <w:rPr>
        <w:rFonts w:ascii="Symbol" w:hAnsi="Symbol" w:hint="default"/>
      </w:rPr>
    </w:lvl>
    <w:lvl w:ilvl="1" w:tplc="ECEA4BC2">
      <w:start w:val="1"/>
      <w:numFmt w:val="bullet"/>
      <w:lvlText w:val=""/>
      <w:lvlJc w:val="left"/>
      <w:pPr>
        <w:ind w:left="1440" w:hanging="360"/>
      </w:pPr>
      <w:rPr>
        <w:rFonts w:ascii="Symbol" w:hAnsi="Symbol" w:hint="default"/>
      </w:rPr>
    </w:lvl>
    <w:lvl w:ilvl="2" w:tplc="BC64C30E">
      <w:start w:val="1"/>
      <w:numFmt w:val="bullet"/>
      <w:lvlText w:val=""/>
      <w:lvlJc w:val="left"/>
      <w:pPr>
        <w:ind w:left="2160" w:hanging="360"/>
      </w:pPr>
      <w:rPr>
        <w:rFonts w:ascii="Wingdings" w:hAnsi="Wingdings" w:hint="default"/>
      </w:rPr>
    </w:lvl>
    <w:lvl w:ilvl="3" w:tplc="8D0A2AAC">
      <w:start w:val="1"/>
      <w:numFmt w:val="bullet"/>
      <w:lvlText w:val=""/>
      <w:lvlJc w:val="left"/>
      <w:pPr>
        <w:ind w:left="2880" w:hanging="360"/>
      </w:pPr>
      <w:rPr>
        <w:rFonts w:ascii="Symbol" w:hAnsi="Symbol" w:hint="default"/>
      </w:rPr>
    </w:lvl>
    <w:lvl w:ilvl="4" w:tplc="548A9AB4">
      <w:start w:val="1"/>
      <w:numFmt w:val="bullet"/>
      <w:lvlText w:val="o"/>
      <w:lvlJc w:val="left"/>
      <w:pPr>
        <w:ind w:left="3600" w:hanging="360"/>
      </w:pPr>
      <w:rPr>
        <w:rFonts w:ascii="Courier New" w:hAnsi="Courier New" w:hint="default"/>
      </w:rPr>
    </w:lvl>
    <w:lvl w:ilvl="5" w:tplc="68E2386C">
      <w:start w:val="1"/>
      <w:numFmt w:val="bullet"/>
      <w:lvlText w:val=""/>
      <w:lvlJc w:val="left"/>
      <w:pPr>
        <w:ind w:left="4320" w:hanging="360"/>
      </w:pPr>
      <w:rPr>
        <w:rFonts w:ascii="Wingdings" w:hAnsi="Wingdings" w:hint="default"/>
      </w:rPr>
    </w:lvl>
    <w:lvl w:ilvl="6" w:tplc="EEAAAA88">
      <w:start w:val="1"/>
      <w:numFmt w:val="bullet"/>
      <w:lvlText w:val=""/>
      <w:lvlJc w:val="left"/>
      <w:pPr>
        <w:ind w:left="5040" w:hanging="360"/>
      </w:pPr>
      <w:rPr>
        <w:rFonts w:ascii="Symbol" w:hAnsi="Symbol" w:hint="default"/>
      </w:rPr>
    </w:lvl>
    <w:lvl w:ilvl="7" w:tplc="8EBC5394">
      <w:start w:val="1"/>
      <w:numFmt w:val="bullet"/>
      <w:lvlText w:val="o"/>
      <w:lvlJc w:val="left"/>
      <w:pPr>
        <w:ind w:left="5760" w:hanging="360"/>
      </w:pPr>
      <w:rPr>
        <w:rFonts w:ascii="Courier New" w:hAnsi="Courier New" w:hint="default"/>
      </w:rPr>
    </w:lvl>
    <w:lvl w:ilvl="8" w:tplc="CC80DA5A">
      <w:start w:val="1"/>
      <w:numFmt w:val="bullet"/>
      <w:lvlText w:val=""/>
      <w:lvlJc w:val="left"/>
      <w:pPr>
        <w:ind w:left="6480" w:hanging="360"/>
      </w:pPr>
      <w:rPr>
        <w:rFonts w:ascii="Wingdings" w:hAnsi="Wingdings" w:hint="default"/>
      </w:rPr>
    </w:lvl>
  </w:abstractNum>
  <w:abstractNum w:abstractNumId="121" w15:restartNumberingAfterBreak="0">
    <w:nsid w:val="7E0F47F8"/>
    <w:multiLevelType w:val="hybridMultilevel"/>
    <w:tmpl w:val="560A32CC"/>
    <w:lvl w:ilvl="0" w:tplc="28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122" w15:restartNumberingAfterBreak="0">
    <w:nsid w:val="7E84696B"/>
    <w:multiLevelType w:val="hybridMultilevel"/>
    <w:tmpl w:val="F9F23A72"/>
    <w:lvl w:ilvl="0" w:tplc="860C1766">
      <w:start w:val="1"/>
      <w:numFmt w:val="bullet"/>
      <w:lvlText w:val=""/>
      <w:lvlJc w:val="left"/>
      <w:pPr>
        <w:ind w:left="720" w:hanging="360"/>
      </w:pPr>
      <w:rPr>
        <w:rFonts w:ascii="Symbol" w:hAnsi="Symbol" w:hint="default"/>
      </w:rPr>
    </w:lvl>
    <w:lvl w:ilvl="1" w:tplc="1A189412">
      <w:start w:val="1"/>
      <w:numFmt w:val="bullet"/>
      <w:lvlText w:val="o"/>
      <w:lvlJc w:val="left"/>
      <w:pPr>
        <w:ind w:left="1440" w:hanging="360"/>
      </w:pPr>
      <w:rPr>
        <w:rFonts w:ascii="Courier New" w:hAnsi="Courier New" w:hint="default"/>
      </w:rPr>
    </w:lvl>
    <w:lvl w:ilvl="2" w:tplc="F516DB78">
      <w:start w:val="1"/>
      <w:numFmt w:val="bullet"/>
      <w:lvlText w:val=""/>
      <w:lvlJc w:val="left"/>
      <w:pPr>
        <w:ind w:left="2160" w:hanging="360"/>
      </w:pPr>
      <w:rPr>
        <w:rFonts w:ascii="Wingdings" w:hAnsi="Wingdings" w:hint="default"/>
      </w:rPr>
    </w:lvl>
    <w:lvl w:ilvl="3" w:tplc="0B202F24">
      <w:start w:val="1"/>
      <w:numFmt w:val="bullet"/>
      <w:lvlText w:val=""/>
      <w:lvlJc w:val="left"/>
      <w:pPr>
        <w:ind w:left="2880" w:hanging="360"/>
      </w:pPr>
      <w:rPr>
        <w:rFonts w:ascii="Symbol" w:hAnsi="Symbol" w:hint="default"/>
      </w:rPr>
    </w:lvl>
    <w:lvl w:ilvl="4" w:tplc="FBC8BC08">
      <w:start w:val="1"/>
      <w:numFmt w:val="bullet"/>
      <w:lvlText w:val="o"/>
      <w:lvlJc w:val="left"/>
      <w:pPr>
        <w:ind w:left="3600" w:hanging="360"/>
      </w:pPr>
      <w:rPr>
        <w:rFonts w:ascii="Courier New" w:hAnsi="Courier New" w:hint="default"/>
      </w:rPr>
    </w:lvl>
    <w:lvl w:ilvl="5" w:tplc="192AE4F4">
      <w:start w:val="1"/>
      <w:numFmt w:val="bullet"/>
      <w:lvlText w:val=""/>
      <w:lvlJc w:val="left"/>
      <w:pPr>
        <w:ind w:left="4320" w:hanging="360"/>
      </w:pPr>
      <w:rPr>
        <w:rFonts w:ascii="Wingdings" w:hAnsi="Wingdings" w:hint="default"/>
      </w:rPr>
    </w:lvl>
    <w:lvl w:ilvl="6" w:tplc="0126520C">
      <w:start w:val="1"/>
      <w:numFmt w:val="bullet"/>
      <w:lvlText w:val=""/>
      <w:lvlJc w:val="left"/>
      <w:pPr>
        <w:ind w:left="5040" w:hanging="360"/>
      </w:pPr>
      <w:rPr>
        <w:rFonts w:ascii="Symbol" w:hAnsi="Symbol" w:hint="default"/>
      </w:rPr>
    </w:lvl>
    <w:lvl w:ilvl="7" w:tplc="F0941476">
      <w:start w:val="1"/>
      <w:numFmt w:val="bullet"/>
      <w:lvlText w:val="o"/>
      <w:lvlJc w:val="left"/>
      <w:pPr>
        <w:ind w:left="5760" w:hanging="360"/>
      </w:pPr>
      <w:rPr>
        <w:rFonts w:ascii="Courier New" w:hAnsi="Courier New" w:hint="default"/>
      </w:rPr>
    </w:lvl>
    <w:lvl w:ilvl="8" w:tplc="31B090D0">
      <w:start w:val="1"/>
      <w:numFmt w:val="bullet"/>
      <w:lvlText w:val=""/>
      <w:lvlJc w:val="left"/>
      <w:pPr>
        <w:ind w:left="6480" w:hanging="360"/>
      </w:pPr>
      <w:rPr>
        <w:rFonts w:ascii="Wingdings" w:hAnsi="Wingdings" w:hint="default"/>
      </w:rPr>
    </w:lvl>
  </w:abstractNum>
  <w:num w:numId="1">
    <w:abstractNumId w:val="20"/>
  </w:num>
  <w:num w:numId="2">
    <w:abstractNumId w:val="76"/>
  </w:num>
  <w:num w:numId="3">
    <w:abstractNumId w:val="113"/>
  </w:num>
  <w:num w:numId="4">
    <w:abstractNumId w:val="8"/>
  </w:num>
  <w:num w:numId="5">
    <w:abstractNumId w:val="107"/>
  </w:num>
  <w:num w:numId="6">
    <w:abstractNumId w:val="111"/>
  </w:num>
  <w:num w:numId="7">
    <w:abstractNumId w:val="11"/>
  </w:num>
  <w:num w:numId="8">
    <w:abstractNumId w:val="87"/>
  </w:num>
  <w:num w:numId="9">
    <w:abstractNumId w:val="102"/>
  </w:num>
  <w:num w:numId="10">
    <w:abstractNumId w:val="98"/>
  </w:num>
  <w:num w:numId="11">
    <w:abstractNumId w:val="104"/>
  </w:num>
  <w:num w:numId="12">
    <w:abstractNumId w:val="17"/>
  </w:num>
  <w:num w:numId="13">
    <w:abstractNumId w:val="24"/>
  </w:num>
  <w:num w:numId="14">
    <w:abstractNumId w:val="42"/>
  </w:num>
  <w:num w:numId="15">
    <w:abstractNumId w:val="85"/>
  </w:num>
  <w:num w:numId="16">
    <w:abstractNumId w:val="38"/>
  </w:num>
  <w:num w:numId="17">
    <w:abstractNumId w:val="47"/>
  </w:num>
  <w:num w:numId="18">
    <w:abstractNumId w:val="74"/>
  </w:num>
  <w:num w:numId="19">
    <w:abstractNumId w:val="59"/>
  </w:num>
  <w:num w:numId="20">
    <w:abstractNumId w:val="58"/>
  </w:num>
  <w:num w:numId="21">
    <w:abstractNumId w:val="37"/>
  </w:num>
  <w:num w:numId="22">
    <w:abstractNumId w:val="83"/>
  </w:num>
  <w:num w:numId="23">
    <w:abstractNumId w:val="110"/>
  </w:num>
  <w:num w:numId="24">
    <w:abstractNumId w:val="28"/>
  </w:num>
  <w:num w:numId="25">
    <w:abstractNumId w:val="12"/>
  </w:num>
  <w:num w:numId="26">
    <w:abstractNumId w:val="25"/>
  </w:num>
  <w:num w:numId="27">
    <w:abstractNumId w:val="72"/>
  </w:num>
  <w:num w:numId="28">
    <w:abstractNumId w:val="92"/>
  </w:num>
  <w:num w:numId="29">
    <w:abstractNumId w:val="99"/>
  </w:num>
  <w:num w:numId="30">
    <w:abstractNumId w:val="115"/>
  </w:num>
  <w:num w:numId="31">
    <w:abstractNumId w:val="61"/>
  </w:num>
  <w:num w:numId="32">
    <w:abstractNumId w:val="34"/>
  </w:num>
  <w:num w:numId="33">
    <w:abstractNumId w:val="6"/>
  </w:num>
  <w:num w:numId="34">
    <w:abstractNumId w:val="79"/>
  </w:num>
  <w:num w:numId="35">
    <w:abstractNumId w:val="36"/>
  </w:num>
  <w:num w:numId="36">
    <w:abstractNumId w:val="103"/>
  </w:num>
  <w:num w:numId="37">
    <w:abstractNumId w:val="101"/>
  </w:num>
  <w:num w:numId="38">
    <w:abstractNumId w:val="4"/>
  </w:num>
  <w:num w:numId="39">
    <w:abstractNumId w:val="81"/>
  </w:num>
  <w:num w:numId="40">
    <w:abstractNumId w:val="88"/>
  </w:num>
  <w:num w:numId="41">
    <w:abstractNumId w:val="2"/>
  </w:num>
  <w:num w:numId="42">
    <w:abstractNumId w:val="55"/>
  </w:num>
  <w:num w:numId="43">
    <w:abstractNumId w:val="112"/>
  </w:num>
  <w:num w:numId="44">
    <w:abstractNumId w:val="10"/>
  </w:num>
  <w:num w:numId="45">
    <w:abstractNumId w:val="64"/>
  </w:num>
  <w:num w:numId="46">
    <w:abstractNumId w:val="27"/>
  </w:num>
  <w:num w:numId="47">
    <w:abstractNumId w:val="90"/>
  </w:num>
  <w:num w:numId="48">
    <w:abstractNumId w:val="33"/>
  </w:num>
  <w:num w:numId="49">
    <w:abstractNumId w:val="45"/>
  </w:num>
  <w:num w:numId="50">
    <w:abstractNumId w:val="31"/>
  </w:num>
  <w:num w:numId="51">
    <w:abstractNumId w:val="40"/>
  </w:num>
  <w:num w:numId="52">
    <w:abstractNumId w:val="14"/>
  </w:num>
  <w:num w:numId="53">
    <w:abstractNumId w:val="19"/>
  </w:num>
  <w:num w:numId="54">
    <w:abstractNumId w:val="43"/>
  </w:num>
  <w:num w:numId="55">
    <w:abstractNumId w:val="48"/>
  </w:num>
  <w:num w:numId="56">
    <w:abstractNumId w:val="89"/>
  </w:num>
  <w:num w:numId="57">
    <w:abstractNumId w:val="60"/>
  </w:num>
  <w:num w:numId="58">
    <w:abstractNumId w:val="96"/>
  </w:num>
  <w:num w:numId="59">
    <w:abstractNumId w:val="122"/>
  </w:num>
  <w:num w:numId="60">
    <w:abstractNumId w:val="5"/>
  </w:num>
  <w:num w:numId="61">
    <w:abstractNumId w:val="80"/>
  </w:num>
  <w:num w:numId="62">
    <w:abstractNumId w:val="39"/>
  </w:num>
  <w:num w:numId="63">
    <w:abstractNumId w:val="51"/>
  </w:num>
  <w:num w:numId="64">
    <w:abstractNumId w:val="53"/>
  </w:num>
  <w:num w:numId="65">
    <w:abstractNumId w:val="70"/>
  </w:num>
  <w:num w:numId="66">
    <w:abstractNumId w:val="105"/>
  </w:num>
  <w:num w:numId="67">
    <w:abstractNumId w:val="35"/>
  </w:num>
  <w:num w:numId="68">
    <w:abstractNumId w:val="82"/>
  </w:num>
  <w:num w:numId="69">
    <w:abstractNumId w:val="65"/>
  </w:num>
  <w:num w:numId="70">
    <w:abstractNumId w:val="3"/>
  </w:num>
  <w:num w:numId="71">
    <w:abstractNumId w:val="67"/>
  </w:num>
  <w:num w:numId="72">
    <w:abstractNumId w:val="15"/>
  </w:num>
  <w:num w:numId="73">
    <w:abstractNumId w:val="49"/>
  </w:num>
  <w:num w:numId="74">
    <w:abstractNumId w:val="46"/>
  </w:num>
  <w:num w:numId="75">
    <w:abstractNumId w:val="7"/>
  </w:num>
  <w:num w:numId="76">
    <w:abstractNumId w:val="0"/>
  </w:num>
  <w:num w:numId="77">
    <w:abstractNumId w:val="120"/>
  </w:num>
  <w:num w:numId="78">
    <w:abstractNumId w:val="57"/>
  </w:num>
  <w:num w:numId="79">
    <w:abstractNumId w:val="29"/>
  </w:num>
  <w:num w:numId="80">
    <w:abstractNumId w:val="63"/>
  </w:num>
  <w:num w:numId="81">
    <w:abstractNumId w:val="9"/>
  </w:num>
  <w:num w:numId="82">
    <w:abstractNumId w:val="86"/>
  </w:num>
  <w:num w:numId="83">
    <w:abstractNumId w:val="77"/>
  </w:num>
  <w:num w:numId="84">
    <w:abstractNumId w:val="56"/>
  </w:num>
  <w:num w:numId="85">
    <w:abstractNumId w:val="73"/>
  </w:num>
  <w:num w:numId="86">
    <w:abstractNumId w:val="78"/>
  </w:num>
  <w:num w:numId="87">
    <w:abstractNumId w:val="13"/>
  </w:num>
  <w:num w:numId="88">
    <w:abstractNumId w:val="54"/>
  </w:num>
  <w:num w:numId="89">
    <w:abstractNumId w:val="114"/>
  </w:num>
  <w:num w:numId="90">
    <w:abstractNumId w:val="18"/>
  </w:num>
  <w:num w:numId="91">
    <w:abstractNumId w:val="100"/>
  </w:num>
  <w:num w:numId="92">
    <w:abstractNumId w:val="1"/>
  </w:num>
  <w:num w:numId="93">
    <w:abstractNumId w:val="108"/>
  </w:num>
  <w:num w:numId="94">
    <w:abstractNumId w:val="109"/>
  </w:num>
  <w:num w:numId="95">
    <w:abstractNumId w:val="66"/>
  </w:num>
  <w:num w:numId="96">
    <w:abstractNumId w:val="118"/>
  </w:num>
  <w:num w:numId="97">
    <w:abstractNumId w:val="26"/>
  </w:num>
  <w:num w:numId="98">
    <w:abstractNumId w:val="119"/>
  </w:num>
  <w:num w:numId="99">
    <w:abstractNumId w:val="62"/>
  </w:num>
  <w:num w:numId="100">
    <w:abstractNumId w:val="21"/>
  </w:num>
  <w:num w:numId="101">
    <w:abstractNumId w:val="44"/>
  </w:num>
  <w:num w:numId="102">
    <w:abstractNumId w:val="75"/>
  </w:num>
  <w:num w:numId="103">
    <w:abstractNumId w:val="117"/>
  </w:num>
  <w:num w:numId="104">
    <w:abstractNumId w:val="95"/>
  </w:num>
  <w:num w:numId="105">
    <w:abstractNumId w:val="50"/>
  </w:num>
  <w:num w:numId="106">
    <w:abstractNumId w:val="116"/>
  </w:num>
  <w:num w:numId="107">
    <w:abstractNumId w:val="84"/>
  </w:num>
  <w:num w:numId="108">
    <w:abstractNumId w:val="94"/>
  </w:num>
  <w:num w:numId="109">
    <w:abstractNumId w:val="32"/>
  </w:num>
  <w:num w:numId="110">
    <w:abstractNumId w:val="30"/>
  </w:num>
  <w:num w:numId="111">
    <w:abstractNumId w:val="68"/>
  </w:num>
  <w:num w:numId="112">
    <w:abstractNumId w:val="23"/>
  </w:num>
  <w:num w:numId="113">
    <w:abstractNumId w:val="41"/>
  </w:num>
  <w:num w:numId="114">
    <w:abstractNumId w:val="69"/>
  </w:num>
  <w:num w:numId="115">
    <w:abstractNumId w:val="22"/>
  </w:num>
  <w:num w:numId="116">
    <w:abstractNumId w:val="16"/>
  </w:num>
  <w:num w:numId="117">
    <w:abstractNumId w:val="106"/>
  </w:num>
  <w:num w:numId="118">
    <w:abstractNumId w:val="91"/>
  </w:num>
  <w:num w:numId="119">
    <w:abstractNumId w:val="93"/>
  </w:num>
  <w:num w:numId="120">
    <w:abstractNumId w:val="121"/>
  </w:num>
  <w:num w:numId="121">
    <w:abstractNumId w:val="71"/>
  </w:num>
  <w:num w:numId="122">
    <w:abstractNumId w:val="97"/>
  </w:num>
  <w:num w:numId="123">
    <w:abstractNumId w:val="52"/>
  </w:num>
  <w:numIdMacAtCleanup w:val="1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lliot Leo Garamendi Sarmiento">
    <w15:presenceInfo w15:providerId="Windows Live" w15:userId="bae61777b7f954ce"/>
  </w15:person>
  <w15:person w15:author="Acsafkineret Yonamine">
    <w15:presenceInfo w15:providerId="Windows Live" w15:userId="0db0e3946f35f6c5"/>
  </w15:person>
  <w15:person w15:author="Peter Zegarra">
    <w15:presenceInfo w15:providerId="Windows Live" w15:userId="78aaf47f49cf91b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6022"/>
    <w:rsid w:val="00013AD0"/>
    <w:rsid w:val="00042C11"/>
    <w:rsid w:val="000601F5"/>
    <w:rsid w:val="000621C4"/>
    <w:rsid w:val="00072FF4"/>
    <w:rsid w:val="000A2D89"/>
    <w:rsid w:val="000B0C3B"/>
    <w:rsid w:val="000C2D06"/>
    <w:rsid w:val="000D1EC0"/>
    <w:rsid w:val="000D694F"/>
    <w:rsid w:val="00117F63"/>
    <w:rsid w:val="00124E78"/>
    <w:rsid w:val="00127856"/>
    <w:rsid w:val="0014137B"/>
    <w:rsid w:val="00197A97"/>
    <w:rsid w:val="001E4605"/>
    <w:rsid w:val="00211AE4"/>
    <w:rsid w:val="002352E2"/>
    <w:rsid w:val="0027775A"/>
    <w:rsid w:val="002901E9"/>
    <w:rsid w:val="002A79BB"/>
    <w:rsid w:val="002B176A"/>
    <w:rsid w:val="002C7632"/>
    <w:rsid w:val="002E1ABB"/>
    <w:rsid w:val="003C4E50"/>
    <w:rsid w:val="003D428B"/>
    <w:rsid w:val="00401DC0"/>
    <w:rsid w:val="0045321C"/>
    <w:rsid w:val="00472051"/>
    <w:rsid w:val="004A285C"/>
    <w:rsid w:val="004B55B9"/>
    <w:rsid w:val="004C4910"/>
    <w:rsid w:val="004F3311"/>
    <w:rsid w:val="00515519"/>
    <w:rsid w:val="0051564D"/>
    <w:rsid w:val="00522C38"/>
    <w:rsid w:val="00533896"/>
    <w:rsid w:val="00540ED9"/>
    <w:rsid w:val="00574E0F"/>
    <w:rsid w:val="00586F09"/>
    <w:rsid w:val="005C51CB"/>
    <w:rsid w:val="00601BAF"/>
    <w:rsid w:val="006050AC"/>
    <w:rsid w:val="00632DEF"/>
    <w:rsid w:val="006640B9"/>
    <w:rsid w:val="006965E1"/>
    <w:rsid w:val="00715406"/>
    <w:rsid w:val="00734A30"/>
    <w:rsid w:val="007405F7"/>
    <w:rsid w:val="00741969"/>
    <w:rsid w:val="00746D31"/>
    <w:rsid w:val="00753B8F"/>
    <w:rsid w:val="00777362"/>
    <w:rsid w:val="007C11E4"/>
    <w:rsid w:val="0082044B"/>
    <w:rsid w:val="00835E3B"/>
    <w:rsid w:val="00847D04"/>
    <w:rsid w:val="00851755"/>
    <w:rsid w:val="00880545"/>
    <w:rsid w:val="00897D30"/>
    <w:rsid w:val="008A1C95"/>
    <w:rsid w:val="008A34FE"/>
    <w:rsid w:val="008D762D"/>
    <w:rsid w:val="008E3368"/>
    <w:rsid w:val="008E7300"/>
    <w:rsid w:val="008F652F"/>
    <w:rsid w:val="00902023"/>
    <w:rsid w:val="0097673D"/>
    <w:rsid w:val="0098250B"/>
    <w:rsid w:val="00984B00"/>
    <w:rsid w:val="00986022"/>
    <w:rsid w:val="009C0377"/>
    <w:rsid w:val="009D5346"/>
    <w:rsid w:val="009E5DEF"/>
    <w:rsid w:val="00A43306"/>
    <w:rsid w:val="00A52A20"/>
    <w:rsid w:val="00A83FCD"/>
    <w:rsid w:val="00A867CD"/>
    <w:rsid w:val="00A932EC"/>
    <w:rsid w:val="00AF1774"/>
    <w:rsid w:val="00B03D3B"/>
    <w:rsid w:val="00B1483E"/>
    <w:rsid w:val="00B17063"/>
    <w:rsid w:val="00B22771"/>
    <w:rsid w:val="00B52439"/>
    <w:rsid w:val="00B62778"/>
    <w:rsid w:val="00B62C22"/>
    <w:rsid w:val="00B75F7B"/>
    <w:rsid w:val="00B87676"/>
    <w:rsid w:val="00BA51D2"/>
    <w:rsid w:val="00BC19D9"/>
    <w:rsid w:val="00BD5449"/>
    <w:rsid w:val="00BF03FA"/>
    <w:rsid w:val="00C424DD"/>
    <w:rsid w:val="00C5004E"/>
    <w:rsid w:val="00CC5F5B"/>
    <w:rsid w:val="00D0140A"/>
    <w:rsid w:val="00D35F37"/>
    <w:rsid w:val="00D36E34"/>
    <w:rsid w:val="00D46AFE"/>
    <w:rsid w:val="00D60B8F"/>
    <w:rsid w:val="00DE6E67"/>
    <w:rsid w:val="00DF432E"/>
    <w:rsid w:val="00DF62BD"/>
    <w:rsid w:val="00E3291F"/>
    <w:rsid w:val="00E34BF0"/>
    <w:rsid w:val="00E43785"/>
    <w:rsid w:val="00E6062C"/>
    <w:rsid w:val="00E70A73"/>
    <w:rsid w:val="00E75B7D"/>
    <w:rsid w:val="00E81A18"/>
    <w:rsid w:val="00E8706F"/>
    <w:rsid w:val="00EB4F63"/>
    <w:rsid w:val="00EC4BD4"/>
    <w:rsid w:val="00F3544F"/>
    <w:rsid w:val="00F44793"/>
    <w:rsid w:val="00F45315"/>
    <w:rsid w:val="00F74752"/>
    <w:rsid w:val="00F81694"/>
    <w:rsid w:val="00F90396"/>
    <w:rsid w:val="00F97AF7"/>
    <w:rsid w:val="00FB6E86"/>
    <w:rsid w:val="00FC7092"/>
    <w:rsid w:val="00FE5375"/>
    <w:rsid w:val="02640078"/>
    <w:rsid w:val="03817910"/>
    <w:rsid w:val="0CF004CC"/>
    <w:rsid w:val="19E8A252"/>
    <w:rsid w:val="1C63E6D2"/>
    <w:rsid w:val="1CDB1F91"/>
    <w:rsid w:val="1E9E70D5"/>
    <w:rsid w:val="28F33B11"/>
    <w:rsid w:val="33B51CAA"/>
    <w:rsid w:val="3A8620AD"/>
    <w:rsid w:val="4121A0FD"/>
    <w:rsid w:val="4A5010E8"/>
    <w:rsid w:val="4AFBC8BF"/>
    <w:rsid w:val="51302109"/>
    <w:rsid w:val="67B7A608"/>
    <w:rsid w:val="6FC88444"/>
    <w:rsid w:val="70B33ACA"/>
    <w:rsid w:val="72490787"/>
    <w:rsid w:val="78924A9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78B7D2"/>
  <w15:chartTrackingRefBased/>
  <w15:docId w15:val="{014F0335-BE85-4FBF-96FC-018F2D14B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86F09"/>
    <w:pPr>
      <w:ind w:left="720"/>
      <w:contextualSpacing/>
    </w:pPr>
  </w:style>
  <w:style w:type="table" w:styleId="Tablaconcuadrcula">
    <w:name w:val="Table Grid"/>
    <w:basedOn w:val="Tablanormal"/>
    <w:uiPriority w:val="39"/>
    <w:rsid w:val="00072F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3-nfasis3">
    <w:name w:val="List Table 3 Accent 3"/>
    <w:basedOn w:val="Tablanormal"/>
    <w:uiPriority w:val="48"/>
    <w:rsid w:val="00072FF4"/>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Descripcin">
    <w:name w:val="caption"/>
    <w:basedOn w:val="Normal"/>
    <w:next w:val="Normal"/>
    <w:uiPriority w:val="35"/>
    <w:unhideWhenUsed/>
    <w:qFormat/>
    <w:rsid w:val="00DF432E"/>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51551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15519"/>
    <w:rPr>
      <w:rFonts w:ascii="Segoe UI" w:hAnsi="Segoe UI" w:cs="Segoe UI"/>
      <w:sz w:val="18"/>
      <w:szCs w:val="18"/>
    </w:rPr>
  </w:style>
  <w:style w:type="table" w:styleId="Tabladelista4-nfasis3">
    <w:name w:val="List Table 4 Accent 3"/>
    <w:basedOn w:val="Tablanormal"/>
    <w:uiPriority w:val="4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5oscura-nfasis3">
    <w:name w:val="List Table 5 Dark Accent 3"/>
    <w:basedOn w:val="Tablanormal"/>
    <w:uiPriority w:val="50"/>
    <w:rsid w:val="00753B8F"/>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table" w:customStyle="1" w:styleId="Tablaconcuadrcula1">
    <w:name w:val="Tabla con cuadrícula1"/>
    <w:basedOn w:val="Tablanormal"/>
    <w:next w:val="Tablaconcuadrcula"/>
    <w:uiPriority w:val="39"/>
    <w:rsid w:val="000C2D06"/>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AF1774"/>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rsid w:val="00AF1774"/>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intenso">
    <w:name w:val="Intense Emphasis"/>
    <w:basedOn w:val="Fuentedeprrafopredeter"/>
    <w:uiPriority w:val="21"/>
    <w:qFormat/>
    <w:rsid w:val="00E43785"/>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microsoft.com/office/2007/relationships/hdphoto" Target="media/hdphoto1.wdp"/><Relationship Id="rId79" Type="http://schemas.openxmlformats.org/officeDocument/2006/relationships/image" Target="media/image70.jpeg"/><Relationship Id="rId5" Type="http://schemas.openxmlformats.org/officeDocument/2006/relationships/footnotes" Target="footnotes.xml"/><Relationship Id="rId90" Type="http://schemas.openxmlformats.org/officeDocument/2006/relationships/image" Target="media/image81.png"/><Relationship Id="rId95" Type="http://schemas.microsoft.com/office/2011/relationships/people" Target="people.xml"/><Relationship Id="rId22" Type="http://schemas.openxmlformats.org/officeDocument/2006/relationships/image" Target="media/image16.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jpe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1.jpe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6.jpe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jpeg"/><Relationship Id="rId7" Type="http://schemas.openxmlformats.org/officeDocument/2006/relationships/image" Target="media/image1.png"/><Relationship Id="rId71" Type="http://schemas.openxmlformats.org/officeDocument/2006/relationships/image" Target="media/image63.jpe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40</Pages>
  <Words>5905</Words>
  <Characters>32480</Characters>
  <Application>Microsoft Office Word</Application>
  <DocSecurity>0</DocSecurity>
  <Lines>270</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Acsafkineret Yonamine</dc:creator>
  <cp:keywords/>
  <dc:description/>
  <cp:lastModifiedBy>Peter Zegarra</cp:lastModifiedBy>
  <cp:revision>16</cp:revision>
  <dcterms:created xsi:type="dcterms:W3CDTF">2020-05-02T17:45:00Z</dcterms:created>
  <dcterms:modified xsi:type="dcterms:W3CDTF">2020-05-03T04:46:00Z</dcterms:modified>
</cp:coreProperties>
</file>